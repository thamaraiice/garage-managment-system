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375E" w:rsidRDefault="00F04BC8">
      <w:pPr>
        <w:rPr>
          <w:b/>
        </w:rPr>
      </w:pPr>
      <w:r>
        <w:rPr>
          <w:b/>
        </w:rPr>
        <w:t xml:space="preserve">GARAGE MANAGEMENT SYSTEM </w:t>
      </w:r>
    </w:p>
    <w:p w:rsidR="00A0375E" w:rsidRDefault="00A0375E">
      <w:pPr>
        <w:rPr>
          <w:b/>
        </w:rPr>
      </w:pPr>
    </w:p>
    <w:p w:rsidR="00A0375E" w:rsidRDefault="00F04BC8">
      <w:pPr>
        <w:rPr>
          <w:b/>
        </w:rPr>
      </w:pPr>
      <w:r>
        <w:rPr>
          <w:b/>
        </w:rPr>
        <w:t xml:space="preserve">College </w:t>
      </w:r>
      <w:proofErr w:type="gramStart"/>
      <w:r>
        <w:rPr>
          <w:b/>
        </w:rPr>
        <w:t>Name :</w:t>
      </w:r>
      <w:proofErr w:type="gramEnd"/>
      <w:r>
        <w:rPr>
          <w:b/>
        </w:rPr>
        <w:t xml:space="preserve"> </w:t>
      </w:r>
      <w:proofErr w:type="spellStart"/>
      <w:r>
        <w:rPr>
          <w:b/>
        </w:rPr>
        <w:t>Dr.R.V.arts</w:t>
      </w:r>
      <w:proofErr w:type="spellEnd"/>
      <w:r>
        <w:rPr>
          <w:b/>
        </w:rPr>
        <w:t xml:space="preserve"> and science college </w:t>
      </w:r>
    </w:p>
    <w:p w:rsidR="00A0375E" w:rsidRDefault="00F04BC8">
      <w:pPr>
        <w:rPr>
          <w:b/>
        </w:rPr>
      </w:pPr>
      <w:r>
        <w:rPr>
          <w:b/>
        </w:rPr>
        <w:t xml:space="preserve">College </w:t>
      </w:r>
      <w:proofErr w:type="gramStart"/>
      <w:r>
        <w:rPr>
          <w:b/>
        </w:rPr>
        <w:t>Code :bru</w:t>
      </w:r>
      <w:proofErr w:type="gramEnd"/>
      <w:r>
        <w:rPr>
          <w:b/>
        </w:rPr>
        <w:t>5b</w:t>
      </w:r>
    </w:p>
    <w:p w:rsidR="00A0375E" w:rsidRDefault="00A0375E"/>
    <w:p w:rsidR="00A0375E" w:rsidRDefault="00F04BC8">
      <w:pPr>
        <w:rPr>
          <w:b/>
        </w:rPr>
      </w:pPr>
      <w:r>
        <w:rPr>
          <w:b/>
        </w:rPr>
        <w:t xml:space="preserve">Team </w:t>
      </w:r>
      <w:proofErr w:type="gramStart"/>
      <w:r>
        <w:rPr>
          <w:b/>
        </w:rPr>
        <w:t>Id :</w:t>
      </w:r>
      <w:proofErr w:type="gramEnd"/>
      <w:r>
        <w:rPr>
          <w:b/>
        </w:rPr>
        <w:t xml:space="preserve"> NM2025TMID27571</w:t>
      </w:r>
    </w:p>
    <w:p w:rsidR="00A0375E" w:rsidRDefault="00A0375E"/>
    <w:p w:rsidR="00A0375E" w:rsidRDefault="00F04BC8">
      <w:pPr>
        <w:rPr>
          <w:b/>
        </w:rPr>
      </w:pPr>
      <w:r>
        <w:rPr>
          <w:b/>
        </w:rPr>
        <w:t xml:space="preserve">Team </w:t>
      </w:r>
      <w:proofErr w:type="spellStart"/>
      <w:r>
        <w:rPr>
          <w:b/>
        </w:rPr>
        <w:t>LeaderName</w:t>
      </w:r>
      <w:proofErr w:type="spellEnd"/>
      <w:r>
        <w:rPr>
          <w:b/>
        </w:rPr>
        <w:t xml:space="preserve">: </w:t>
      </w:r>
      <w:r w:rsidRPr="00F04BC8">
        <w:rPr>
          <w:b/>
        </w:rPr>
        <w:t>ABDUL KATHAR MA</w:t>
      </w:r>
    </w:p>
    <w:p w:rsidR="00A0375E" w:rsidRDefault="00F04BC8">
      <w:pPr>
        <w:rPr>
          <w:b/>
        </w:rPr>
      </w:pPr>
      <w:r>
        <w:rPr>
          <w:b/>
        </w:rPr>
        <w:t xml:space="preserve">Email: </w:t>
      </w:r>
      <w:hyperlink r:id="rId5" w:history="1">
        <w:r w:rsidRPr="00FC107B">
          <w:rPr>
            <w:rStyle w:val="Hyperlink"/>
            <w:b/>
          </w:rPr>
          <w:t>agm37625@gmail.com</w:t>
        </w:r>
      </w:hyperlink>
    </w:p>
    <w:p w:rsidR="00A0375E" w:rsidRDefault="00A0375E">
      <w:pPr>
        <w:rPr>
          <w:b/>
        </w:rPr>
      </w:pPr>
    </w:p>
    <w:p w:rsidR="00F04BC8" w:rsidRDefault="00F04BC8">
      <w:pPr>
        <w:rPr>
          <w:b/>
        </w:rPr>
      </w:pPr>
      <w:r>
        <w:rPr>
          <w:b/>
        </w:rPr>
        <w:t xml:space="preserve">Team Member 1: </w:t>
      </w:r>
      <w:r w:rsidRPr="00F04BC8">
        <w:rPr>
          <w:b/>
        </w:rPr>
        <w:t>THAMARAI P</w:t>
      </w:r>
    </w:p>
    <w:p w:rsidR="00A0375E" w:rsidRDefault="00F04BC8">
      <w:pPr>
        <w:rPr>
          <w:b/>
        </w:rPr>
      </w:pPr>
      <w:r>
        <w:rPr>
          <w:b/>
        </w:rPr>
        <w:t xml:space="preserve">Email: </w:t>
      </w:r>
      <w:hyperlink r:id="rId6" w:history="1">
        <w:r w:rsidRPr="00FC107B">
          <w:rPr>
            <w:rStyle w:val="Hyperlink"/>
            <w:b/>
          </w:rPr>
          <w:t>thamaraiice27@gmail.com</w:t>
        </w:r>
      </w:hyperlink>
    </w:p>
    <w:p w:rsidR="00A0375E" w:rsidRDefault="00A0375E">
      <w:pPr>
        <w:rPr>
          <w:b/>
        </w:rPr>
      </w:pPr>
    </w:p>
    <w:p w:rsidR="00A0375E" w:rsidRDefault="00F04BC8">
      <w:pPr>
        <w:rPr>
          <w:b/>
        </w:rPr>
      </w:pPr>
      <w:r>
        <w:rPr>
          <w:b/>
        </w:rPr>
        <w:t xml:space="preserve">Team Member 2: </w:t>
      </w:r>
      <w:r w:rsidRPr="00F04BC8">
        <w:rPr>
          <w:b/>
        </w:rPr>
        <w:t>SANJAITH V</w:t>
      </w:r>
    </w:p>
    <w:p w:rsidR="00F04BC8" w:rsidRDefault="00F04BC8">
      <w:pPr>
        <w:rPr>
          <w:b/>
        </w:rPr>
      </w:pPr>
      <w:r>
        <w:rPr>
          <w:b/>
        </w:rPr>
        <w:t>Email:</w:t>
      </w:r>
      <w:r>
        <w:t xml:space="preserve"> </w:t>
      </w:r>
      <w:bookmarkStart w:id="0" w:name="_GoBack"/>
      <w:bookmarkEnd w:id="0"/>
      <w:r w:rsidR="00834426">
        <w:rPr>
          <w:b/>
        </w:rPr>
        <w:fldChar w:fldCharType="begin"/>
      </w:r>
      <w:r w:rsidR="00834426">
        <w:rPr>
          <w:b/>
        </w:rPr>
        <w:instrText xml:space="preserve"> HYPERLINK "mailto:</w:instrText>
      </w:r>
      <w:r w:rsidR="00834426" w:rsidRPr="00834426">
        <w:rPr>
          <w:b/>
        </w:rPr>
        <w:instrText>sj7821285@gmail.com</w:instrText>
      </w:r>
      <w:r w:rsidR="00834426">
        <w:rPr>
          <w:b/>
        </w:rPr>
        <w:instrText xml:space="preserve">" </w:instrText>
      </w:r>
      <w:r w:rsidR="00834426">
        <w:rPr>
          <w:b/>
        </w:rPr>
        <w:fldChar w:fldCharType="separate"/>
      </w:r>
      <w:r w:rsidR="00834426" w:rsidRPr="00FC107B">
        <w:rPr>
          <w:rStyle w:val="Hyperlink"/>
          <w:b/>
        </w:rPr>
        <w:t>sj7821285@gmail.com</w:t>
      </w:r>
      <w:r w:rsidR="00834426">
        <w:rPr>
          <w:b/>
        </w:rPr>
        <w:fldChar w:fldCharType="end"/>
      </w:r>
    </w:p>
    <w:p w:rsidR="00A0375E" w:rsidRDefault="00A0375E">
      <w:pPr>
        <w:rPr>
          <w:b/>
        </w:rPr>
      </w:pPr>
    </w:p>
    <w:p w:rsidR="00A0375E" w:rsidRDefault="00F04BC8">
      <w:pPr>
        <w:rPr>
          <w:b/>
        </w:rPr>
      </w:pPr>
      <w:r>
        <w:rPr>
          <w:b/>
        </w:rPr>
        <w:t xml:space="preserve">Team Member 3: </w:t>
      </w:r>
      <w:r w:rsidRPr="00F04BC8">
        <w:rPr>
          <w:b/>
        </w:rPr>
        <w:t>MADHUPRIYAN K</w:t>
      </w:r>
    </w:p>
    <w:p w:rsidR="00A0375E" w:rsidRDefault="00F04BC8">
      <w:pPr>
        <w:rPr>
          <w:b/>
        </w:rPr>
      </w:pPr>
      <w:r>
        <w:rPr>
          <w:b/>
        </w:rPr>
        <w:t xml:space="preserve">Email: </w:t>
      </w:r>
      <w:hyperlink r:id="rId7" w:history="1">
        <w:r w:rsidRPr="00FC107B">
          <w:rPr>
            <w:rStyle w:val="Hyperlink"/>
            <w:b/>
          </w:rPr>
          <w:t>mm3483913@gmail.com</w:t>
        </w:r>
      </w:hyperlink>
      <w:r>
        <w:rPr>
          <w:b/>
        </w:rPr>
        <w:t xml:space="preserve"> </w:t>
      </w:r>
    </w:p>
    <w:p w:rsidR="00A0375E" w:rsidRDefault="00A0375E"/>
    <w:p w:rsidR="00A0375E" w:rsidRDefault="00A0375E"/>
    <w:p w:rsidR="00A0375E" w:rsidRDefault="00F04BC8">
      <w:pPr>
        <w:rPr>
          <w:b/>
        </w:rPr>
      </w:pPr>
      <w:r>
        <w:rPr>
          <w:b/>
        </w:rPr>
        <w:t>INTRODUCTION</w:t>
      </w:r>
    </w:p>
    <w:p w:rsidR="00A0375E" w:rsidRDefault="00F04BC8">
      <w:pPr>
        <w:pStyle w:val="Heading2"/>
        <w:keepNext w:val="0"/>
        <w:keepLines w:val="0"/>
        <w:spacing w:after="80"/>
        <w:rPr>
          <w:b/>
          <w:sz w:val="34"/>
          <w:szCs w:val="34"/>
        </w:rPr>
      </w:pPr>
      <w:bookmarkStart w:id="1" w:name="_5p5488v8yadh" w:colFirst="0" w:colLast="0"/>
      <w:bookmarkEnd w:id="1"/>
      <w:r>
        <w:rPr>
          <w:b/>
          <w:sz w:val="34"/>
          <w:szCs w:val="34"/>
        </w:rPr>
        <w:t>Project Overview</w:t>
      </w:r>
    </w:p>
    <w:p w:rsidR="00A0375E" w:rsidRDefault="00F04BC8">
      <w:pPr>
        <w:spacing w:before="240" w:after="240"/>
        <w:rPr>
          <w:ins w:id="2" w:author="mathishmaize@gmail.com" w:date="2025-09-11T05:29:00Z"/>
        </w:rPr>
      </w:pPr>
      <w:r>
        <w:t xml:space="preserve">The </w:t>
      </w:r>
      <w:r>
        <w:rPr>
          <w:b/>
        </w:rPr>
        <w:t>Garage Management System (GMS)</w:t>
      </w:r>
      <w:r>
        <w:t xml:space="preserve"> is a software application designed to streamline and automate the operations of a garage or automobile service </w:t>
      </w:r>
      <w:proofErr w:type="spellStart"/>
      <w:r>
        <w:t>center</w:t>
      </w:r>
      <w:proofErr w:type="spellEnd"/>
      <w:r>
        <w:t>. The main objective of this system is to provide an efficient platform for managing customer details, vehicle records, service bookings, repair histories, billing, and inventory of spare parts.</w:t>
      </w:r>
    </w:p>
    <w:p w:rsidR="00A0375E" w:rsidRDefault="00F04BC8">
      <w:pPr>
        <w:spacing w:before="240" w:after="240"/>
      </w:pPr>
      <w:r>
        <w:rPr>
          <w:noProof/>
        </w:rPr>
        <w:lastRenderedPageBreak/>
        <w:drawing>
          <wp:inline distT="114300" distB="114300" distL="114300" distR="114300">
            <wp:extent cx="5731200" cy="7886700"/>
            <wp:effectExtent l="0" t="0" r="0" b="0"/>
            <wp:docPr id="8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
                    <a:srcRect/>
                    <a:stretch>
                      <a:fillRect/>
                    </a:stretch>
                  </pic:blipFill>
                  <pic:spPr>
                    <a:xfrm>
                      <a:off x="0" y="0"/>
                      <a:ext cx="5731200" cy="7886700"/>
                    </a:xfrm>
                    <a:prstGeom prst="rect">
                      <a:avLst/>
                    </a:prstGeom>
                    <a:ln/>
                  </pic:spPr>
                </pic:pic>
              </a:graphicData>
            </a:graphic>
          </wp:inline>
        </w:drawing>
      </w:r>
    </w:p>
    <w:p w:rsidR="00A0375E" w:rsidRDefault="00A0375E">
      <w:pPr>
        <w:spacing w:before="240" w:after="240"/>
      </w:pPr>
    </w:p>
    <w:p w:rsidR="00A0375E" w:rsidRDefault="00F04BC8">
      <w:pPr>
        <w:pStyle w:val="Heading3"/>
        <w:keepNext w:val="0"/>
        <w:keepLines w:val="0"/>
        <w:spacing w:before="280"/>
        <w:rPr>
          <w:b/>
          <w:color w:val="000000"/>
          <w:sz w:val="26"/>
          <w:szCs w:val="26"/>
        </w:rPr>
      </w:pPr>
      <w:bookmarkStart w:id="3" w:name="_w5oglzrbws1q" w:colFirst="0" w:colLast="0"/>
      <w:bookmarkEnd w:id="3"/>
      <w:r>
        <w:rPr>
          <w:b/>
          <w:color w:val="000000"/>
          <w:sz w:val="26"/>
          <w:szCs w:val="26"/>
        </w:rPr>
        <w:t>Purpose</w:t>
      </w:r>
    </w:p>
    <w:p w:rsidR="00A0375E" w:rsidRDefault="00F04BC8">
      <w:pPr>
        <w:spacing w:before="240" w:after="240"/>
      </w:pPr>
      <w:r>
        <w:lastRenderedPageBreak/>
        <w:t>The system eliminates manual paperwork and reduces human error by digitizing records. It helps garage owners, service advisors, and technicians manage day-to-day tasks efficiently while offering customers better service and faster turnaround times.</w:t>
      </w:r>
    </w:p>
    <w:p w:rsidR="00A0375E" w:rsidRDefault="00F04BC8">
      <w:pPr>
        <w:spacing w:before="240" w:after="240"/>
      </w:pPr>
      <w:r>
        <w:rPr>
          <w:b/>
        </w:rPr>
        <w:t>DEVELOPMENT PHASE</w:t>
      </w:r>
    </w:p>
    <w:p w:rsidR="00A0375E" w:rsidRDefault="00F04BC8">
      <w:pPr>
        <w:spacing w:before="240" w:after="240"/>
      </w:pPr>
      <w:r>
        <w:t xml:space="preserve">    Creating Developer Account: By using this URL - </w:t>
      </w:r>
    </w:p>
    <w:p w:rsidR="00A0375E" w:rsidRDefault="00F04BC8">
      <w:pPr>
        <w:spacing w:before="240" w:after="240"/>
      </w:pPr>
      <w:hyperlink r:id="rId9">
        <w:r>
          <w:rPr>
            <w:color w:val="1155CC"/>
            <w:u w:val="single"/>
          </w:rPr>
          <w:t>https://www.salesforce.com/form/developer-signup/?d=pb</w:t>
        </w:r>
      </w:hyperlink>
    </w:p>
    <w:p w:rsidR="00A0375E" w:rsidRDefault="00F04BC8">
      <w:pPr>
        <w:rPr>
          <w:b/>
        </w:rPr>
      </w:pPr>
      <w:r>
        <w:rPr>
          <w:b/>
          <w:noProof/>
        </w:rPr>
        <w:drawing>
          <wp:inline distT="114300" distB="114300" distL="114300" distR="114300">
            <wp:extent cx="3377565" cy="1734502"/>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
                    <a:srcRect/>
                    <a:stretch>
                      <a:fillRect/>
                    </a:stretch>
                  </pic:blipFill>
                  <pic:spPr>
                    <a:xfrm>
                      <a:off x="0" y="0"/>
                      <a:ext cx="3377565" cy="1734502"/>
                    </a:xfrm>
                    <a:prstGeom prst="rect">
                      <a:avLst/>
                    </a:prstGeom>
                    <a:ln/>
                  </pic:spPr>
                </pic:pic>
              </a:graphicData>
            </a:graphic>
          </wp:inline>
        </w:drawing>
      </w:r>
    </w:p>
    <w:p w:rsidR="00A0375E" w:rsidRDefault="00F04BC8">
      <w:r>
        <w:t>Activate your account: Click on the “Reset Password” in the email to activate your Salesforce account.</w:t>
      </w:r>
    </w:p>
    <w:p w:rsidR="00A0375E" w:rsidRDefault="00A0375E">
      <w:pPr>
        <w:rPr>
          <w:b/>
        </w:rPr>
      </w:pPr>
    </w:p>
    <w:p w:rsidR="00A0375E" w:rsidRDefault="00F04BC8">
      <w:r>
        <w:rPr>
          <w:noProof/>
        </w:rPr>
        <w:drawing>
          <wp:inline distT="114300" distB="114300" distL="114300" distR="114300">
            <wp:extent cx="1928812" cy="147447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
                    <a:srcRect/>
                    <a:stretch>
                      <a:fillRect/>
                    </a:stretch>
                  </pic:blipFill>
                  <pic:spPr>
                    <a:xfrm>
                      <a:off x="0" y="0"/>
                      <a:ext cx="1928812" cy="1474470"/>
                    </a:xfrm>
                    <a:prstGeom prst="rect">
                      <a:avLst/>
                    </a:prstGeom>
                    <a:ln/>
                  </pic:spPr>
                </pic:pic>
              </a:graphicData>
            </a:graphic>
          </wp:inline>
        </w:drawing>
      </w:r>
    </w:p>
    <w:p w:rsidR="00A0375E" w:rsidRDefault="00F04BC8">
      <w:r>
        <w:t>Then you will redirect to your salesforce setup page.</w:t>
      </w:r>
    </w:p>
    <w:p w:rsidR="00A0375E" w:rsidRDefault="00F04BC8">
      <w:r>
        <w:rPr>
          <w:noProof/>
        </w:rPr>
        <w:drawing>
          <wp:inline distT="114300" distB="114300" distL="114300" distR="114300">
            <wp:extent cx="3291840" cy="1463040"/>
            <wp:effectExtent l="0" t="0" r="0" b="0"/>
            <wp:docPr id="9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
                    <a:srcRect/>
                    <a:stretch>
                      <a:fillRect/>
                    </a:stretch>
                  </pic:blipFill>
                  <pic:spPr>
                    <a:xfrm>
                      <a:off x="0" y="0"/>
                      <a:ext cx="3291840" cy="1463040"/>
                    </a:xfrm>
                    <a:prstGeom prst="rect">
                      <a:avLst/>
                    </a:prstGeom>
                    <a:ln/>
                  </pic:spPr>
                </pic:pic>
              </a:graphicData>
            </a:graphic>
          </wp:inline>
        </w:drawing>
      </w:r>
    </w:p>
    <w:p w:rsidR="00A0375E" w:rsidRDefault="00A0375E"/>
    <w:p w:rsidR="00A0375E" w:rsidRDefault="00A0375E">
      <w:pPr>
        <w:spacing w:before="20" w:line="288" w:lineRule="auto"/>
        <w:rPr>
          <w:color w:val="3C8DBC"/>
        </w:rPr>
      </w:pPr>
    </w:p>
    <w:p w:rsidR="00A0375E" w:rsidRDefault="00F04BC8">
      <w:pPr>
        <w:pStyle w:val="Heading3"/>
        <w:keepNext w:val="0"/>
        <w:keepLines w:val="0"/>
        <w:spacing w:before="240" w:after="160" w:line="284" w:lineRule="auto"/>
        <w:rPr>
          <w:b/>
          <w:color w:val="2D2828"/>
          <w:sz w:val="38"/>
          <w:szCs w:val="38"/>
        </w:rPr>
      </w:pPr>
      <w:bookmarkStart w:id="4" w:name="_wcv3sudfbv4d" w:colFirst="0" w:colLast="0"/>
      <w:bookmarkEnd w:id="4"/>
      <w:r>
        <w:rPr>
          <w:b/>
          <w:color w:val="2D2828"/>
          <w:sz w:val="38"/>
          <w:szCs w:val="38"/>
        </w:rPr>
        <w:t>Creating Developer Account:</w:t>
      </w:r>
    </w:p>
    <w:p w:rsidR="00A0375E" w:rsidRDefault="00F04BC8">
      <w:r>
        <w:t xml:space="preserve">Creating a developer org in salesforce. </w:t>
      </w:r>
    </w:p>
    <w:p w:rsidR="00A0375E" w:rsidRDefault="00F04BC8">
      <w:r>
        <w:t>Go to https://developer.salesforce.com/signup</w:t>
      </w:r>
    </w:p>
    <w:p w:rsidR="00A0375E" w:rsidRDefault="00F04BC8">
      <w:r>
        <w:t xml:space="preserve">On the sign up form, enter the following </w:t>
      </w:r>
      <w:proofErr w:type="gramStart"/>
      <w:r>
        <w:t>details :</w:t>
      </w:r>
      <w:proofErr w:type="gramEnd"/>
      <w:r>
        <w:t xml:space="preserve"> </w:t>
      </w:r>
    </w:p>
    <w:p w:rsidR="00A0375E" w:rsidRDefault="00A0375E">
      <w:pPr>
        <w:shd w:val="clear" w:color="auto" w:fill="FFFFFF"/>
        <w:spacing w:line="288" w:lineRule="auto"/>
        <w:ind w:left="720"/>
        <w:rPr>
          <w:color w:val="3C8DBC"/>
          <w:sz w:val="21"/>
          <w:szCs w:val="21"/>
        </w:rPr>
      </w:pPr>
    </w:p>
    <w:p w:rsidR="00A0375E" w:rsidRDefault="00F04BC8">
      <w:pPr>
        <w:spacing w:before="20" w:line="288" w:lineRule="auto"/>
        <w:rPr>
          <w:color w:val="3C8DBC"/>
        </w:rPr>
      </w:pPr>
      <w:r>
        <w:rPr>
          <w:noProof/>
          <w:color w:val="3C8DBC"/>
        </w:rPr>
        <w:drawing>
          <wp:inline distT="114300" distB="114300" distL="114300" distR="114300">
            <wp:extent cx="5731200" cy="2946400"/>
            <wp:effectExtent l="0" t="0" r="0" b="0"/>
            <wp:docPr id="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
                    <a:srcRect/>
                    <a:stretch>
                      <a:fillRect/>
                    </a:stretch>
                  </pic:blipFill>
                  <pic:spPr>
                    <a:xfrm>
                      <a:off x="0" y="0"/>
                      <a:ext cx="5731200" cy="2946400"/>
                    </a:xfrm>
                    <a:prstGeom prst="rect">
                      <a:avLst/>
                    </a:prstGeom>
                    <a:ln/>
                  </pic:spPr>
                </pic:pic>
              </a:graphicData>
            </a:graphic>
          </wp:inline>
        </w:drawing>
      </w:r>
    </w:p>
    <w:p w:rsidR="00A0375E" w:rsidRDefault="00A0375E">
      <w:pPr>
        <w:spacing w:before="20" w:line="288" w:lineRule="auto"/>
        <w:rPr>
          <w:color w:val="3C8DBC"/>
        </w:rPr>
      </w:pPr>
    </w:p>
    <w:p w:rsidR="00A0375E" w:rsidRDefault="00F04BC8">
      <w:pPr>
        <w:spacing w:before="20" w:line="288" w:lineRule="auto"/>
      </w:pPr>
      <w:r>
        <w:t xml:space="preserve">First name &amp; Last name </w:t>
      </w:r>
    </w:p>
    <w:p w:rsidR="00A0375E" w:rsidRDefault="00F04BC8">
      <w:pPr>
        <w:spacing w:before="20" w:line="288" w:lineRule="auto"/>
      </w:pPr>
      <w:r>
        <w:t xml:space="preserve">Email </w:t>
      </w:r>
    </w:p>
    <w:p w:rsidR="00A0375E" w:rsidRDefault="00F04BC8">
      <w:pPr>
        <w:spacing w:before="20" w:line="288" w:lineRule="auto"/>
      </w:pPr>
      <w:proofErr w:type="gramStart"/>
      <w:r>
        <w:t>Role :</w:t>
      </w:r>
      <w:proofErr w:type="gramEnd"/>
      <w:r>
        <w:t xml:space="preserve"> Developer </w:t>
      </w:r>
    </w:p>
    <w:p w:rsidR="00A0375E" w:rsidRDefault="00F04BC8">
      <w:pPr>
        <w:spacing w:before="20" w:line="288" w:lineRule="auto"/>
      </w:pPr>
      <w:proofErr w:type="gramStart"/>
      <w:r>
        <w:t>Company :</w:t>
      </w:r>
      <w:proofErr w:type="gramEnd"/>
      <w:r>
        <w:t xml:space="preserve"> College Name </w:t>
      </w:r>
    </w:p>
    <w:p w:rsidR="00A0375E" w:rsidRDefault="00F04BC8">
      <w:pPr>
        <w:spacing w:before="20" w:line="288" w:lineRule="auto"/>
      </w:pPr>
      <w:proofErr w:type="gramStart"/>
      <w:r>
        <w:t>County :</w:t>
      </w:r>
      <w:proofErr w:type="gramEnd"/>
      <w:r>
        <w:t xml:space="preserve"> India </w:t>
      </w:r>
    </w:p>
    <w:p w:rsidR="00A0375E" w:rsidRDefault="00F04BC8">
      <w:pPr>
        <w:spacing w:before="20" w:line="288" w:lineRule="auto"/>
      </w:pPr>
      <w:r>
        <w:t xml:space="preserve">Postal </w:t>
      </w:r>
      <w:proofErr w:type="gramStart"/>
      <w:r>
        <w:t>Code :</w:t>
      </w:r>
      <w:proofErr w:type="gramEnd"/>
      <w:r>
        <w:t xml:space="preserve"> pin code </w:t>
      </w:r>
    </w:p>
    <w:p w:rsidR="00A0375E" w:rsidRDefault="00F04BC8">
      <w:pPr>
        <w:spacing w:before="20" w:line="288" w:lineRule="auto"/>
      </w:pPr>
      <w:proofErr w:type="gramStart"/>
      <w:r>
        <w:t>Username :</w:t>
      </w:r>
      <w:proofErr w:type="gramEnd"/>
      <w:r>
        <w:t xml:space="preserve"> should be a combination of your name and company</w:t>
      </w:r>
    </w:p>
    <w:p w:rsidR="00A0375E" w:rsidRDefault="00F04BC8">
      <w:pPr>
        <w:spacing w:before="20" w:line="288" w:lineRule="auto"/>
      </w:pPr>
      <w:r>
        <w:t xml:space="preserve">This need not be an actual email id, you can give anything in the </w:t>
      </w:r>
      <w:proofErr w:type="gramStart"/>
      <w:r>
        <w:t>format :</w:t>
      </w:r>
      <w:proofErr w:type="gramEnd"/>
      <w:r>
        <w:t xml:space="preserve"> username@organization.com </w:t>
      </w:r>
    </w:p>
    <w:p w:rsidR="00A0375E" w:rsidRDefault="00F04BC8">
      <w:pPr>
        <w:spacing w:before="20" w:line="288" w:lineRule="auto"/>
      </w:pPr>
      <w:r>
        <w:t xml:space="preserve">Click on sign me up after filling these. </w:t>
      </w:r>
    </w:p>
    <w:p w:rsidR="00A0375E" w:rsidRDefault="00F04BC8">
      <w:pPr>
        <w:pStyle w:val="Heading3"/>
        <w:keepNext w:val="0"/>
        <w:keepLines w:val="0"/>
        <w:spacing w:before="240" w:after="160" w:line="284" w:lineRule="auto"/>
        <w:rPr>
          <w:b/>
          <w:color w:val="2D2828"/>
          <w:sz w:val="38"/>
          <w:szCs w:val="38"/>
        </w:rPr>
      </w:pPr>
      <w:bookmarkStart w:id="5" w:name="_m06inqguucw4" w:colFirst="0" w:colLast="0"/>
      <w:bookmarkEnd w:id="5"/>
      <w:r>
        <w:rPr>
          <w:b/>
          <w:color w:val="2D2828"/>
          <w:sz w:val="38"/>
          <w:szCs w:val="38"/>
        </w:rPr>
        <w:t>Account Activation</w:t>
      </w:r>
    </w:p>
    <w:p w:rsidR="00A0375E" w:rsidRDefault="00F04BC8">
      <w:r>
        <w:t>Go to the inbox of the email that you used while signing up. Click on the verify account to activate your account. The email may take 5-10mins.</w:t>
      </w:r>
    </w:p>
    <w:p w:rsidR="00A0375E" w:rsidRDefault="00A0375E">
      <w:pPr>
        <w:spacing w:before="20" w:line="288" w:lineRule="auto"/>
        <w:rPr>
          <w:color w:val="3C8DBC"/>
        </w:rPr>
      </w:pPr>
    </w:p>
    <w:p w:rsidR="00A0375E" w:rsidRDefault="00F04BC8">
      <w:pPr>
        <w:shd w:val="clear" w:color="auto" w:fill="FFFFFF"/>
        <w:spacing w:before="40" w:line="288" w:lineRule="auto"/>
        <w:ind w:left="420" w:right="-40"/>
        <w:rPr>
          <w:color w:val="3C8DBC"/>
        </w:rPr>
      </w:pPr>
      <w:r>
        <w:rPr>
          <w:noProof/>
          <w:color w:val="3C8DBC"/>
        </w:rPr>
        <w:lastRenderedPageBreak/>
        <w:drawing>
          <wp:inline distT="114300" distB="114300" distL="114300" distR="114300">
            <wp:extent cx="5731200" cy="2755900"/>
            <wp:effectExtent l="9525" t="9525" r="9525" b="9525"/>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
                    <a:srcRect/>
                    <a:stretch>
                      <a:fillRect/>
                    </a:stretch>
                  </pic:blipFill>
                  <pic:spPr>
                    <a:xfrm>
                      <a:off x="0" y="0"/>
                      <a:ext cx="5731200" cy="2755900"/>
                    </a:xfrm>
                    <a:prstGeom prst="rect">
                      <a:avLst/>
                    </a:prstGeom>
                    <a:ln w="9525">
                      <a:solidFill>
                        <a:srgbClr val="000000"/>
                      </a:solidFill>
                      <a:prstDash val="solid"/>
                    </a:ln>
                  </pic:spPr>
                </pic:pic>
              </a:graphicData>
            </a:graphic>
          </wp:inline>
        </w:drawing>
      </w:r>
    </w:p>
    <w:p w:rsidR="00A0375E" w:rsidRDefault="00F04BC8">
      <w:pPr>
        <w:spacing w:before="20" w:line="288" w:lineRule="auto"/>
      </w:pPr>
      <w:r>
        <w:t>Click on Verify Account</w:t>
      </w:r>
    </w:p>
    <w:p w:rsidR="00A0375E" w:rsidRDefault="00F04BC8">
      <w:pPr>
        <w:spacing w:before="20" w:line="288" w:lineRule="auto"/>
        <w:rPr>
          <w:color w:val="3C8DBC"/>
        </w:rPr>
      </w:pPr>
      <w:r>
        <w:t>Give a password and answer a security question and click on change password.</w:t>
      </w:r>
    </w:p>
    <w:p w:rsidR="00A0375E" w:rsidRDefault="00F04BC8">
      <w:pPr>
        <w:shd w:val="clear" w:color="auto" w:fill="FFFFFF"/>
        <w:spacing w:before="40" w:line="288" w:lineRule="auto"/>
        <w:ind w:left="420"/>
        <w:rPr>
          <w:color w:val="3C8DBC"/>
          <w:sz w:val="21"/>
          <w:szCs w:val="21"/>
        </w:rPr>
      </w:pPr>
      <w:r>
        <w:rPr>
          <w:noProof/>
          <w:color w:val="3C8DBC"/>
          <w:sz w:val="21"/>
          <w:szCs w:val="21"/>
        </w:rPr>
        <w:drawing>
          <wp:inline distT="114300" distB="114300" distL="114300" distR="114300">
            <wp:extent cx="5731200" cy="4368800"/>
            <wp:effectExtent l="9525" t="9525" r="9525" b="9525"/>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
                    <a:srcRect/>
                    <a:stretch>
                      <a:fillRect/>
                    </a:stretch>
                  </pic:blipFill>
                  <pic:spPr>
                    <a:xfrm>
                      <a:off x="0" y="0"/>
                      <a:ext cx="5731200" cy="4368800"/>
                    </a:xfrm>
                    <a:prstGeom prst="rect">
                      <a:avLst/>
                    </a:prstGeom>
                    <a:ln w="9525">
                      <a:solidFill>
                        <a:srgbClr val="000000"/>
                      </a:solidFill>
                      <a:prstDash val="solid"/>
                    </a:ln>
                  </pic:spPr>
                </pic:pic>
              </a:graphicData>
            </a:graphic>
          </wp:inline>
        </w:drawing>
      </w:r>
    </w:p>
    <w:p w:rsidR="00A0375E" w:rsidRDefault="00F04BC8">
      <w:pPr>
        <w:spacing w:before="20" w:line="288" w:lineRule="auto"/>
        <w:rPr>
          <w:color w:val="3C8DBC"/>
        </w:rPr>
      </w:pPr>
      <w:r>
        <w:t>Then you will redirect to your salesforce setup page.</w:t>
      </w:r>
    </w:p>
    <w:p w:rsidR="00A0375E" w:rsidRDefault="00F04BC8">
      <w:pPr>
        <w:shd w:val="clear" w:color="auto" w:fill="FFFFFF"/>
        <w:spacing w:before="40" w:line="288" w:lineRule="auto"/>
        <w:ind w:left="420"/>
        <w:rPr>
          <w:color w:val="3C8DBC"/>
          <w:sz w:val="21"/>
          <w:szCs w:val="21"/>
        </w:rPr>
      </w:pPr>
      <w:r>
        <w:rPr>
          <w:noProof/>
          <w:color w:val="3C8DBC"/>
          <w:sz w:val="21"/>
          <w:szCs w:val="21"/>
        </w:rPr>
        <w:lastRenderedPageBreak/>
        <w:drawing>
          <wp:inline distT="114300" distB="114300" distL="114300" distR="114300">
            <wp:extent cx="5731200" cy="2755900"/>
            <wp:effectExtent l="9525" t="9525" r="9525" b="9525"/>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
                    <a:srcRect/>
                    <a:stretch>
                      <a:fillRect/>
                    </a:stretch>
                  </pic:blipFill>
                  <pic:spPr>
                    <a:xfrm>
                      <a:off x="0" y="0"/>
                      <a:ext cx="5731200" cy="2755900"/>
                    </a:xfrm>
                    <a:prstGeom prst="rect">
                      <a:avLst/>
                    </a:prstGeom>
                    <a:ln w="9525">
                      <a:solidFill>
                        <a:srgbClr val="000000"/>
                      </a:solidFill>
                      <a:prstDash val="solid"/>
                    </a:ln>
                  </pic:spPr>
                </pic:pic>
              </a:graphicData>
            </a:graphic>
          </wp:inline>
        </w:drawing>
      </w:r>
    </w:p>
    <w:p w:rsidR="00A0375E" w:rsidRDefault="00F04BC8">
      <w:pPr>
        <w:pStyle w:val="Heading3"/>
        <w:keepNext w:val="0"/>
        <w:keepLines w:val="0"/>
        <w:shd w:val="clear" w:color="auto" w:fill="FFFFFF"/>
        <w:spacing w:before="300" w:after="160" w:line="360" w:lineRule="auto"/>
        <w:rPr>
          <w:b/>
          <w:color w:val="2D2828"/>
          <w:sz w:val="38"/>
          <w:szCs w:val="38"/>
        </w:rPr>
      </w:pPr>
      <w:bookmarkStart w:id="6" w:name="_45pw2g3njpvv" w:colFirst="0" w:colLast="0"/>
      <w:bookmarkEnd w:id="6"/>
      <w:r>
        <w:rPr>
          <w:b/>
          <w:color w:val="2D2828"/>
          <w:sz w:val="38"/>
          <w:szCs w:val="38"/>
        </w:rPr>
        <w:t>Object</w:t>
      </w:r>
    </w:p>
    <w:p w:rsidR="00A0375E" w:rsidRDefault="00F04BC8">
      <w:r>
        <w:t xml:space="preserve">What Is an Object? </w:t>
      </w:r>
    </w:p>
    <w:p w:rsidR="00A0375E" w:rsidRDefault="00F04BC8">
      <w:r>
        <w:t xml:space="preserve">Salesforce objects are database tables that permit you to store data that is specific to an organization. What are the types of Salesforce </w:t>
      </w:r>
      <w:proofErr w:type="gramStart"/>
      <w:r>
        <w:t>objects</w:t>
      </w:r>
      <w:proofErr w:type="gramEnd"/>
      <w:r>
        <w:t xml:space="preserve"> </w:t>
      </w:r>
    </w:p>
    <w:p w:rsidR="00A0375E" w:rsidRDefault="00F04BC8">
      <w:r>
        <w:t xml:space="preserve">Salesforce objects are of two types: </w:t>
      </w:r>
    </w:p>
    <w:p w:rsidR="00A0375E" w:rsidRDefault="00F04BC8">
      <w:r>
        <w:t xml:space="preserve">Standard Objects: Standard objects are the kind of objects that are provided by salesforce.com such as users, contracts, reports, dashboards, etc. </w:t>
      </w:r>
    </w:p>
    <w:p w:rsidR="00A0375E" w:rsidRDefault="00F04BC8">
      <w:r>
        <w:t>Custom Objects: Custom objects are those objects that are created by users. They supply information that is unique and essential to their organization. They are the heart of any application and provide a structure for sharing data.</w:t>
      </w:r>
    </w:p>
    <w:p w:rsidR="00A0375E" w:rsidRDefault="00A0375E"/>
    <w:p w:rsidR="00A0375E" w:rsidRDefault="00A0375E"/>
    <w:p w:rsidR="00A0375E" w:rsidRDefault="00F04BC8">
      <w:r>
        <w:t>To Navigate to Setup page:</w:t>
      </w:r>
    </w:p>
    <w:p w:rsidR="00A0375E" w:rsidRDefault="00F04BC8">
      <w:r>
        <w:t xml:space="preserve">Click on gear </w:t>
      </w:r>
      <w:proofErr w:type="gramStart"/>
      <w:r>
        <w:t>icon ?</w:t>
      </w:r>
      <w:proofErr w:type="gramEnd"/>
      <w:r>
        <w:t xml:space="preserve"> click setup.</w:t>
      </w:r>
    </w:p>
    <w:p w:rsidR="00A0375E" w:rsidRDefault="00F04BC8">
      <w:pPr>
        <w:spacing w:line="288" w:lineRule="auto"/>
        <w:rPr>
          <w:sz w:val="21"/>
          <w:szCs w:val="21"/>
        </w:rPr>
      </w:pPr>
      <w:r>
        <w:rPr>
          <w:color w:val="3C8DBC"/>
          <w:sz w:val="21"/>
          <w:szCs w:val="21"/>
        </w:rPr>
        <w:br/>
      </w:r>
      <w:r>
        <w:rPr>
          <w:noProof/>
          <w:color w:val="3C8DBC"/>
          <w:sz w:val="21"/>
          <w:szCs w:val="21"/>
        </w:rPr>
        <w:drawing>
          <wp:inline distT="114300" distB="114300" distL="114300" distR="114300">
            <wp:extent cx="5731200" cy="1409700"/>
            <wp:effectExtent l="9525" t="9525" r="9525" b="9525"/>
            <wp:docPr id="10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5731200" cy="1409700"/>
                    </a:xfrm>
                    <a:prstGeom prst="rect">
                      <a:avLst/>
                    </a:prstGeom>
                    <a:ln w="9525">
                      <a:solidFill>
                        <a:srgbClr val="000000"/>
                      </a:solidFill>
                      <a:prstDash val="solid"/>
                    </a:ln>
                  </pic:spPr>
                </pic:pic>
              </a:graphicData>
            </a:graphic>
          </wp:inline>
        </w:drawing>
      </w:r>
      <w:r>
        <w:rPr>
          <w:color w:val="3C8DBC"/>
          <w:sz w:val="21"/>
          <w:szCs w:val="21"/>
        </w:rPr>
        <w:br/>
      </w:r>
    </w:p>
    <w:p w:rsidR="00A0375E" w:rsidRDefault="00F04BC8">
      <w:pPr>
        <w:spacing w:line="288" w:lineRule="auto"/>
        <w:rPr>
          <w:sz w:val="21"/>
          <w:szCs w:val="21"/>
        </w:rPr>
      </w:pPr>
      <w:r>
        <w:rPr>
          <w:sz w:val="21"/>
          <w:szCs w:val="21"/>
        </w:rPr>
        <w:t>To create an object:</w:t>
      </w:r>
    </w:p>
    <w:p w:rsidR="00A0375E" w:rsidRDefault="00F04BC8">
      <w:pPr>
        <w:spacing w:line="288" w:lineRule="auto"/>
        <w:rPr>
          <w:color w:val="3C8DBC"/>
          <w:sz w:val="21"/>
          <w:szCs w:val="21"/>
        </w:rPr>
      </w:pPr>
      <w:r>
        <w:rPr>
          <w:sz w:val="21"/>
          <w:szCs w:val="21"/>
        </w:rPr>
        <w:lastRenderedPageBreak/>
        <w:t xml:space="preserve">From the setup </w:t>
      </w:r>
      <w:proofErr w:type="gramStart"/>
      <w:r>
        <w:rPr>
          <w:sz w:val="21"/>
          <w:szCs w:val="21"/>
        </w:rPr>
        <w:t>page ?</w:t>
      </w:r>
      <w:proofErr w:type="gramEnd"/>
      <w:r>
        <w:rPr>
          <w:sz w:val="21"/>
          <w:szCs w:val="21"/>
        </w:rPr>
        <w:t xml:space="preserve"> Click on Object </w:t>
      </w:r>
      <w:proofErr w:type="gramStart"/>
      <w:r>
        <w:rPr>
          <w:sz w:val="21"/>
          <w:szCs w:val="21"/>
        </w:rPr>
        <w:t>Manager ?</w:t>
      </w:r>
      <w:proofErr w:type="gramEnd"/>
      <w:r>
        <w:rPr>
          <w:sz w:val="21"/>
          <w:szCs w:val="21"/>
        </w:rPr>
        <w:t xml:space="preserve"> Click on </w:t>
      </w:r>
      <w:proofErr w:type="gramStart"/>
      <w:r>
        <w:rPr>
          <w:sz w:val="21"/>
          <w:szCs w:val="21"/>
        </w:rPr>
        <w:t>Create ?</w:t>
      </w:r>
      <w:proofErr w:type="gramEnd"/>
      <w:r>
        <w:rPr>
          <w:sz w:val="21"/>
          <w:szCs w:val="21"/>
        </w:rPr>
        <w:t xml:space="preserve"> Click on Custom Object.</w:t>
      </w:r>
      <w:r>
        <w:rPr>
          <w:color w:val="3C8DBC"/>
          <w:sz w:val="21"/>
          <w:szCs w:val="21"/>
        </w:rPr>
        <w:br/>
      </w:r>
      <w:r>
        <w:rPr>
          <w:color w:val="3C8DBC"/>
          <w:sz w:val="21"/>
          <w:szCs w:val="21"/>
        </w:rPr>
        <w:br/>
      </w:r>
      <w:r>
        <w:rPr>
          <w:noProof/>
          <w:color w:val="3C8DBC"/>
          <w:sz w:val="21"/>
          <w:szCs w:val="21"/>
        </w:rPr>
        <w:drawing>
          <wp:inline distT="114300" distB="114300" distL="114300" distR="114300">
            <wp:extent cx="5731200" cy="1206500"/>
            <wp:effectExtent l="9525" t="9525" r="9525" b="9525"/>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
                    <a:srcRect/>
                    <a:stretch>
                      <a:fillRect/>
                    </a:stretch>
                  </pic:blipFill>
                  <pic:spPr>
                    <a:xfrm>
                      <a:off x="0" y="0"/>
                      <a:ext cx="5731200" cy="1206500"/>
                    </a:xfrm>
                    <a:prstGeom prst="rect">
                      <a:avLst/>
                    </a:prstGeom>
                    <a:ln w="9525">
                      <a:solidFill>
                        <a:srgbClr val="000000"/>
                      </a:solidFill>
                      <a:prstDash val="solid"/>
                    </a:ln>
                  </pic:spPr>
                </pic:pic>
              </a:graphicData>
            </a:graphic>
          </wp:inline>
        </w:drawing>
      </w:r>
    </w:p>
    <w:p w:rsidR="00A0375E" w:rsidRDefault="00A0375E">
      <w:pPr>
        <w:spacing w:line="288" w:lineRule="auto"/>
        <w:rPr>
          <w:color w:val="3C8DBC"/>
          <w:sz w:val="21"/>
          <w:szCs w:val="21"/>
        </w:rPr>
      </w:pPr>
    </w:p>
    <w:p w:rsidR="00A0375E" w:rsidRDefault="00A0375E">
      <w:pPr>
        <w:spacing w:line="288" w:lineRule="auto"/>
        <w:rPr>
          <w:color w:val="3C8DBC"/>
          <w:sz w:val="21"/>
          <w:szCs w:val="21"/>
        </w:rPr>
      </w:pPr>
    </w:p>
    <w:p w:rsidR="00A0375E" w:rsidRDefault="00F04BC8">
      <w:pPr>
        <w:spacing w:line="288" w:lineRule="auto"/>
        <w:ind w:left="720"/>
        <w:rPr>
          <w:sz w:val="21"/>
          <w:szCs w:val="21"/>
        </w:rPr>
      </w:pPr>
      <w:r>
        <w:rPr>
          <w:noProof/>
          <w:color w:val="3C8DBC"/>
          <w:sz w:val="21"/>
          <w:szCs w:val="21"/>
        </w:rPr>
        <w:drawing>
          <wp:inline distT="114300" distB="114300" distL="114300" distR="114300">
            <wp:extent cx="5731200" cy="3073400"/>
            <wp:effectExtent l="9525" t="9525" r="9525" b="9525"/>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a:stretch>
                      <a:fillRect/>
                    </a:stretch>
                  </pic:blipFill>
                  <pic:spPr>
                    <a:xfrm>
                      <a:off x="0" y="0"/>
                      <a:ext cx="5731200" cy="3073400"/>
                    </a:xfrm>
                    <a:prstGeom prst="rect">
                      <a:avLst/>
                    </a:prstGeom>
                    <a:ln w="9525">
                      <a:solidFill>
                        <a:srgbClr val="000000"/>
                      </a:solidFill>
                      <a:prstDash val="solid"/>
                    </a:ln>
                  </pic:spPr>
                </pic:pic>
              </a:graphicData>
            </a:graphic>
          </wp:inline>
        </w:drawing>
      </w:r>
      <w:r>
        <w:rPr>
          <w:color w:val="3C8DBC"/>
          <w:sz w:val="21"/>
          <w:szCs w:val="21"/>
        </w:rPr>
        <w:br/>
      </w:r>
    </w:p>
    <w:p w:rsidR="00A0375E" w:rsidRDefault="00F04BC8">
      <w:pPr>
        <w:spacing w:line="288" w:lineRule="auto"/>
        <w:ind w:left="720"/>
        <w:rPr>
          <w:sz w:val="21"/>
          <w:szCs w:val="21"/>
        </w:rPr>
      </w:pPr>
      <w:r>
        <w:rPr>
          <w:sz w:val="21"/>
          <w:szCs w:val="21"/>
        </w:rPr>
        <w:t>On Custom object defining page:</w:t>
      </w:r>
    </w:p>
    <w:p w:rsidR="00A0375E" w:rsidRDefault="00F04BC8">
      <w:pPr>
        <w:spacing w:line="288" w:lineRule="auto"/>
        <w:ind w:left="720"/>
        <w:rPr>
          <w:color w:val="3C8DBC"/>
        </w:rPr>
      </w:pPr>
      <w:r>
        <w:rPr>
          <w:sz w:val="21"/>
          <w:szCs w:val="21"/>
        </w:rPr>
        <w:t>Enter the label name, plural label name, click on Allow reports, Allow search.</w:t>
      </w:r>
      <w:r>
        <w:rPr>
          <w:color w:val="3C8DBC"/>
          <w:sz w:val="21"/>
          <w:szCs w:val="21"/>
        </w:rPr>
        <w:br/>
      </w:r>
      <w:r>
        <w:rPr>
          <w:color w:val="3C8DBC"/>
          <w:sz w:val="21"/>
          <w:szCs w:val="21"/>
        </w:rPr>
        <w:br/>
      </w:r>
      <w:r>
        <w:rPr>
          <w:noProof/>
          <w:color w:val="3C8DBC"/>
          <w:sz w:val="21"/>
          <w:szCs w:val="21"/>
        </w:rPr>
        <w:drawing>
          <wp:inline distT="114300" distB="114300" distL="114300" distR="114300">
            <wp:extent cx="5731200" cy="2286000"/>
            <wp:effectExtent l="9525" t="9525" r="9525" b="9525"/>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
                    <a:srcRect/>
                    <a:stretch>
                      <a:fillRect/>
                    </a:stretch>
                  </pic:blipFill>
                  <pic:spPr>
                    <a:xfrm>
                      <a:off x="0" y="0"/>
                      <a:ext cx="5731200" cy="2286000"/>
                    </a:xfrm>
                    <a:prstGeom prst="rect">
                      <a:avLst/>
                    </a:prstGeom>
                    <a:ln w="9525">
                      <a:solidFill>
                        <a:srgbClr val="000000"/>
                      </a:solidFill>
                      <a:prstDash val="solid"/>
                    </a:ln>
                  </pic:spPr>
                </pic:pic>
              </a:graphicData>
            </a:graphic>
          </wp:inline>
        </w:drawing>
      </w:r>
    </w:p>
    <w:p w:rsidR="00A0375E" w:rsidRDefault="00F04BC8">
      <w:pPr>
        <w:spacing w:line="288" w:lineRule="auto"/>
        <w:ind w:left="720"/>
      </w:pPr>
      <w:r>
        <w:t>Click on save</w:t>
      </w:r>
    </w:p>
    <w:p w:rsidR="00A0375E" w:rsidRDefault="00F04BC8">
      <w:pPr>
        <w:pStyle w:val="Heading3"/>
        <w:keepNext w:val="0"/>
        <w:keepLines w:val="0"/>
        <w:shd w:val="clear" w:color="auto" w:fill="FFFFFF"/>
        <w:spacing w:before="240" w:after="160" w:line="284" w:lineRule="auto"/>
        <w:rPr>
          <w:b/>
          <w:color w:val="2D2828"/>
          <w:sz w:val="38"/>
          <w:szCs w:val="38"/>
        </w:rPr>
      </w:pPr>
      <w:bookmarkStart w:id="7" w:name="_aza7jhkzw0ad" w:colFirst="0" w:colLast="0"/>
      <w:bookmarkEnd w:id="7"/>
      <w:r>
        <w:rPr>
          <w:b/>
          <w:color w:val="2D2828"/>
          <w:sz w:val="38"/>
          <w:szCs w:val="38"/>
        </w:rPr>
        <w:t xml:space="preserve">Create Customer </w:t>
      </w:r>
      <w:proofErr w:type="spellStart"/>
      <w:r>
        <w:rPr>
          <w:b/>
          <w:color w:val="2D2828"/>
          <w:sz w:val="38"/>
          <w:szCs w:val="38"/>
        </w:rPr>
        <w:t>DetailsObject</w:t>
      </w:r>
      <w:proofErr w:type="spellEnd"/>
    </w:p>
    <w:p w:rsidR="00A0375E" w:rsidRDefault="00F04BC8">
      <w:pPr>
        <w:shd w:val="clear" w:color="auto" w:fill="FFFFFF"/>
        <w:spacing w:before="40" w:line="288" w:lineRule="auto"/>
        <w:rPr>
          <w:sz w:val="21"/>
          <w:szCs w:val="21"/>
        </w:rPr>
      </w:pPr>
      <w:r>
        <w:rPr>
          <w:sz w:val="21"/>
          <w:szCs w:val="21"/>
        </w:rPr>
        <w:lastRenderedPageBreak/>
        <w:t xml:space="preserve">To create an object: </w:t>
      </w:r>
    </w:p>
    <w:p w:rsidR="00A0375E" w:rsidRDefault="00F04BC8">
      <w:pPr>
        <w:numPr>
          <w:ilvl w:val="0"/>
          <w:numId w:val="44"/>
        </w:numPr>
      </w:pPr>
      <w:r>
        <w:rPr>
          <w:sz w:val="21"/>
          <w:szCs w:val="21"/>
        </w:rPr>
        <w:t>From the setup page &gt;</w:t>
      </w:r>
      <w:proofErr w:type="gramStart"/>
      <w:r>
        <w:rPr>
          <w:sz w:val="21"/>
          <w:szCs w:val="21"/>
        </w:rPr>
        <w:t>&gt;  Click</w:t>
      </w:r>
      <w:proofErr w:type="gramEnd"/>
      <w:r>
        <w:rPr>
          <w:sz w:val="21"/>
          <w:szCs w:val="21"/>
        </w:rPr>
        <w:t xml:space="preserve"> on Object Manager &gt;&gt; Click on Create &gt;&gt; Click on Custom Object. </w:t>
      </w:r>
    </w:p>
    <w:p w:rsidR="00A0375E" w:rsidRDefault="00F04BC8">
      <w:pPr>
        <w:numPr>
          <w:ilvl w:val="0"/>
          <w:numId w:val="111"/>
        </w:numPr>
        <w:ind w:left="1440"/>
      </w:pPr>
      <w:r>
        <w:rPr>
          <w:sz w:val="21"/>
          <w:szCs w:val="21"/>
        </w:rPr>
        <w:t>Enter the label name &gt;&gt; Customer Details</w:t>
      </w:r>
    </w:p>
    <w:p w:rsidR="00A0375E" w:rsidRDefault="00F04BC8">
      <w:pPr>
        <w:numPr>
          <w:ilvl w:val="0"/>
          <w:numId w:val="111"/>
        </w:numPr>
        <w:ind w:left="1440"/>
      </w:pPr>
      <w:r>
        <w:rPr>
          <w:sz w:val="21"/>
          <w:szCs w:val="21"/>
        </w:rPr>
        <w:t>Plural label name &gt;</w:t>
      </w:r>
      <w:proofErr w:type="gramStart"/>
      <w:r>
        <w:rPr>
          <w:sz w:val="21"/>
          <w:szCs w:val="21"/>
        </w:rPr>
        <w:t>&gt;  Customer</w:t>
      </w:r>
      <w:proofErr w:type="gramEnd"/>
      <w:r>
        <w:rPr>
          <w:sz w:val="21"/>
          <w:szCs w:val="21"/>
        </w:rPr>
        <w:t xml:space="preserve"> Details</w:t>
      </w:r>
    </w:p>
    <w:p w:rsidR="00A0375E" w:rsidRDefault="00F04BC8">
      <w:pPr>
        <w:numPr>
          <w:ilvl w:val="0"/>
          <w:numId w:val="111"/>
        </w:numPr>
        <w:ind w:left="1440"/>
      </w:pPr>
      <w:r>
        <w:rPr>
          <w:sz w:val="21"/>
          <w:szCs w:val="21"/>
        </w:rPr>
        <w:t>Enter Record Name Label and Format</w:t>
      </w:r>
    </w:p>
    <w:p w:rsidR="00A0375E" w:rsidRDefault="00F04BC8">
      <w:pPr>
        <w:numPr>
          <w:ilvl w:val="0"/>
          <w:numId w:val="40"/>
        </w:numPr>
        <w:ind w:left="2160"/>
      </w:pPr>
      <w:r>
        <w:rPr>
          <w:sz w:val="21"/>
          <w:szCs w:val="21"/>
        </w:rPr>
        <w:t>Record Name &gt;</w:t>
      </w:r>
      <w:proofErr w:type="gramStart"/>
      <w:r>
        <w:rPr>
          <w:sz w:val="21"/>
          <w:szCs w:val="21"/>
        </w:rPr>
        <w:t>&gt;  Customer</w:t>
      </w:r>
      <w:proofErr w:type="gramEnd"/>
      <w:r>
        <w:rPr>
          <w:sz w:val="21"/>
          <w:szCs w:val="21"/>
        </w:rPr>
        <w:t xml:space="preserve"> Name</w:t>
      </w:r>
    </w:p>
    <w:p w:rsidR="00A0375E" w:rsidRDefault="00F04BC8">
      <w:pPr>
        <w:numPr>
          <w:ilvl w:val="0"/>
          <w:numId w:val="40"/>
        </w:numPr>
        <w:ind w:left="2160"/>
      </w:pPr>
      <w:r>
        <w:rPr>
          <w:sz w:val="21"/>
          <w:szCs w:val="21"/>
        </w:rPr>
        <w:t>Data Type &gt;&gt; Text</w:t>
      </w:r>
    </w:p>
    <w:p w:rsidR="00A0375E" w:rsidRDefault="00F04BC8">
      <w:pPr>
        <w:numPr>
          <w:ilvl w:val="0"/>
          <w:numId w:val="82"/>
        </w:numPr>
      </w:pPr>
      <w:r>
        <w:rPr>
          <w:sz w:val="21"/>
          <w:szCs w:val="21"/>
        </w:rPr>
        <w:t>Click on Allow reports and Track Field History,</w:t>
      </w:r>
    </w:p>
    <w:p w:rsidR="00A0375E" w:rsidRDefault="00F04BC8">
      <w:pPr>
        <w:numPr>
          <w:ilvl w:val="0"/>
          <w:numId w:val="82"/>
        </w:numPr>
      </w:pPr>
      <w:r>
        <w:rPr>
          <w:sz w:val="21"/>
          <w:szCs w:val="21"/>
        </w:rPr>
        <w:t>Allow search &gt;&gt; Save.</w:t>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8" w:name="_rlrrxqyzr30w" w:colFirst="0" w:colLast="0"/>
      <w:bookmarkEnd w:id="8"/>
      <w:r>
        <w:rPr>
          <w:b/>
          <w:color w:val="2D2828"/>
          <w:sz w:val="38"/>
          <w:szCs w:val="38"/>
        </w:rPr>
        <w:t>Create Appointment Object</w:t>
      </w:r>
    </w:p>
    <w:p w:rsidR="00A0375E" w:rsidRDefault="00F04BC8">
      <w:pPr>
        <w:shd w:val="clear" w:color="auto" w:fill="FFFFFF"/>
        <w:spacing w:before="40" w:line="288" w:lineRule="auto"/>
        <w:rPr>
          <w:sz w:val="21"/>
          <w:szCs w:val="21"/>
        </w:rPr>
      </w:pPr>
      <w:r>
        <w:rPr>
          <w:sz w:val="21"/>
          <w:szCs w:val="21"/>
        </w:rPr>
        <w:t xml:space="preserve">To create an object: </w:t>
      </w:r>
    </w:p>
    <w:p w:rsidR="00A0375E" w:rsidRDefault="00F04BC8">
      <w:pPr>
        <w:numPr>
          <w:ilvl w:val="0"/>
          <w:numId w:val="80"/>
        </w:numPr>
      </w:pPr>
      <w:r>
        <w:rPr>
          <w:sz w:val="21"/>
          <w:szCs w:val="21"/>
        </w:rPr>
        <w:t xml:space="preserve">From the setup page &gt;&gt; Click on Object Manager &gt;&gt; Click on Create &gt;&gt; Click on Custom Object. </w:t>
      </w:r>
    </w:p>
    <w:p w:rsidR="00A0375E" w:rsidRDefault="00F04BC8">
      <w:pPr>
        <w:numPr>
          <w:ilvl w:val="0"/>
          <w:numId w:val="74"/>
        </w:numPr>
        <w:ind w:left="1440"/>
      </w:pPr>
      <w:r>
        <w:rPr>
          <w:sz w:val="21"/>
          <w:szCs w:val="21"/>
        </w:rPr>
        <w:t>Enter the label name &gt;&gt; Appointment</w:t>
      </w:r>
    </w:p>
    <w:p w:rsidR="00A0375E" w:rsidRDefault="00F04BC8">
      <w:pPr>
        <w:numPr>
          <w:ilvl w:val="0"/>
          <w:numId w:val="74"/>
        </w:numPr>
        <w:ind w:left="1440"/>
      </w:pPr>
      <w:r>
        <w:rPr>
          <w:sz w:val="21"/>
          <w:szCs w:val="21"/>
        </w:rPr>
        <w:t>Plural label name &gt;&gt; Appointments</w:t>
      </w:r>
    </w:p>
    <w:p w:rsidR="00A0375E" w:rsidRDefault="00F04BC8">
      <w:pPr>
        <w:numPr>
          <w:ilvl w:val="0"/>
          <w:numId w:val="74"/>
        </w:numPr>
        <w:ind w:left="1440"/>
      </w:pPr>
      <w:r>
        <w:rPr>
          <w:sz w:val="21"/>
          <w:szCs w:val="21"/>
        </w:rPr>
        <w:t>Enter Record Name Label and Format</w:t>
      </w:r>
    </w:p>
    <w:p w:rsidR="00A0375E" w:rsidRDefault="00F04BC8">
      <w:pPr>
        <w:numPr>
          <w:ilvl w:val="0"/>
          <w:numId w:val="109"/>
        </w:numPr>
        <w:ind w:left="2160"/>
      </w:pPr>
      <w:r>
        <w:rPr>
          <w:sz w:val="21"/>
          <w:szCs w:val="21"/>
        </w:rPr>
        <w:t>Record Name &gt;&gt; Appointment Name</w:t>
      </w:r>
    </w:p>
    <w:p w:rsidR="00A0375E" w:rsidRDefault="00F04BC8">
      <w:pPr>
        <w:numPr>
          <w:ilvl w:val="0"/>
          <w:numId w:val="109"/>
        </w:numPr>
        <w:ind w:left="2160"/>
      </w:pPr>
      <w:r>
        <w:rPr>
          <w:sz w:val="21"/>
          <w:szCs w:val="21"/>
        </w:rPr>
        <w:t>Data Type &gt;&gt; Auto Number</w:t>
      </w:r>
    </w:p>
    <w:p w:rsidR="00A0375E" w:rsidRDefault="00F04BC8">
      <w:pPr>
        <w:numPr>
          <w:ilvl w:val="0"/>
          <w:numId w:val="109"/>
        </w:numPr>
        <w:ind w:left="2160"/>
      </w:pPr>
      <w:r>
        <w:rPr>
          <w:sz w:val="21"/>
          <w:szCs w:val="21"/>
        </w:rPr>
        <w:t>Display Format &gt;&gt; app</w:t>
      </w:r>
      <w:proofErr w:type="gramStart"/>
      <w:r>
        <w:rPr>
          <w:sz w:val="21"/>
          <w:szCs w:val="21"/>
        </w:rPr>
        <w:t>-{</w:t>
      </w:r>
      <w:proofErr w:type="gramEnd"/>
      <w:r>
        <w:rPr>
          <w:sz w:val="21"/>
          <w:szCs w:val="21"/>
        </w:rPr>
        <w:t>000}</w:t>
      </w:r>
    </w:p>
    <w:p w:rsidR="00A0375E" w:rsidRDefault="00F04BC8">
      <w:pPr>
        <w:numPr>
          <w:ilvl w:val="0"/>
          <w:numId w:val="109"/>
        </w:numPr>
        <w:ind w:left="2160"/>
      </w:pPr>
      <w:r>
        <w:rPr>
          <w:sz w:val="21"/>
          <w:szCs w:val="21"/>
        </w:rPr>
        <w:t>Starting number &gt;&gt; 1</w:t>
      </w:r>
    </w:p>
    <w:p w:rsidR="00A0375E" w:rsidRDefault="00F04BC8">
      <w:pPr>
        <w:numPr>
          <w:ilvl w:val="0"/>
          <w:numId w:val="20"/>
        </w:numPr>
      </w:pPr>
      <w:r>
        <w:rPr>
          <w:sz w:val="21"/>
          <w:szCs w:val="21"/>
        </w:rPr>
        <w:t>Click on Allow reports and Track Field History,</w:t>
      </w:r>
    </w:p>
    <w:p w:rsidR="00A0375E" w:rsidRDefault="00F04BC8">
      <w:pPr>
        <w:numPr>
          <w:ilvl w:val="0"/>
          <w:numId w:val="20"/>
        </w:numPr>
      </w:pPr>
      <w:r>
        <w:rPr>
          <w:sz w:val="21"/>
          <w:szCs w:val="21"/>
        </w:rPr>
        <w:t>Allow search &gt;&gt; Save.</w:t>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9" w:name="_z6p0q2500ahq" w:colFirst="0" w:colLast="0"/>
      <w:bookmarkEnd w:id="9"/>
      <w:r>
        <w:rPr>
          <w:b/>
          <w:color w:val="2D2828"/>
          <w:sz w:val="38"/>
          <w:szCs w:val="38"/>
        </w:rPr>
        <w:t xml:space="preserve">Create Service </w:t>
      </w:r>
      <w:proofErr w:type="gramStart"/>
      <w:r>
        <w:rPr>
          <w:b/>
          <w:color w:val="2D2828"/>
          <w:sz w:val="38"/>
          <w:szCs w:val="38"/>
        </w:rPr>
        <w:t>records</w:t>
      </w:r>
      <w:proofErr w:type="gramEnd"/>
      <w:r>
        <w:rPr>
          <w:b/>
          <w:color w:val="2D2828"/>
          <w:sz w:val="38"/>
          <w:szCs w:val="38"/>
        </w:rPr>
        <w:t xml:space="preserve"> Object</w:t>
      </w:r>
    </w:p>
    <w:p w:rsidR="00A0375E" w:rsidRDefault="00F04BC8">
      <w:pPr>
        <w:shd w:val="clear" w:color="auto" w:fill="FFFFFF"/>
        <w:spacing w:before="40" w:line="288" w:lineRule="auto"/>
        <w:rPr>
          <w:sz w:val="21"/>
          <w:szCs w:val="21"/>
        </w:rPr>
      </w:pPr>
      <w:r>
        <w:rPr>
          <w:sz w:val="21"/>
          <w:szCs w:val="21"/>
        </w:rPr>
        <w:t xml:space="preserve">To create an object: </w:t>
      </w:r>
    </w:p>
    <w:p w:rsidR="00A0375E" w:rsidRDefault="00F04BC8">
      <w:pPr>
        <w:numPr>
          <w:ilvl w:val="0"/>
          <w:numId w:val="59"/>
        </w:numPr>
      </w:pPr>
      <w:r>
        <w:rPr>
          <w:sz w:val="21"/>
          <w:szCs w:val="21"/>
        </w:rPr>
        <w:t xml:space="preserve">From the setup </w:t>
      </w:r>
      <w:proofErr w:type="gramStart"/>
      <w:r>
        <w:rPr>
          <w:sz w:val="21"/>
          <w:szCs w:val="21"/>
        </w:rPr>
        <w:t>page  &gt;</w:t>
      </w:r>
      <w:proofErr w:type="gramEnd"/>
      <w:r>
        <w:rPr>
          <w:sz w:val="21"/>
          <w:szCs w:val="21"/>
        </w:rPr>
        <w:t xml:space="preserve">&gt;  Click on Object Manager  &gt;&gt;  Click on Create  &gt;&gt;  Click on Custom Object. </w:t>
      </w:r>
    </w:p>
    <w:p w:rsidR="00A0375E" w:rsidRDefault="00F04BC8">
      <w:pPr>
        <w:numPr>
          <w:ilvl w:val="0"/>
          <w:numId w:val="126"/>
        </w:numPr>
        <w:ind w:left="1440"/>
      </w:pPr>
      <w:r>
        <w:rPr>
          <w:sz w:val="21"/>
          <w:szCs w:val="21"/>
        </w:rPr>
        <w:t>Enter the label name &gt;&gt; Service records</w:t>
      </w:r>
    </w:p>
    <w:p w:rsidR="00A0375E" w:rsidRDefault="00F04BC8">
      <w:pPr>
        <w:numPr>
          <w:ilvl w:val="0"/>
          <w:numId w:val="126"/>
        </w:numPr>
        <w:ind w:left="1440"/>
      </w:pPr>
      <w:r>
        <w:rPr>
          <w:sz w:val="21"/>
          <w:szCs w:val="21"/>
        </w:rPr>
        <w:t>Plural label name &gt;&gt; Service records</w:t>
      </w:r>
    </w:p>
    <w:p w:rsidR="00A0375E" w:rsidRDefault="00F04BC8">
      <w:pPr>
        <w:numPr>
          <w:ilvl w:val="0"/>
          <w:numId w:val="126"/>
        </w:numPr>
        <w:ind w:left="1440"/>
      </w:pPr>
      <w:r>
        <w:rPr>
          <w:sz w:val="21"/>
          <w:szCs w:val="21"/>
        </w:rPr>
        <w:t>Enter Record Name Label and Format</w:t>
      </w:r>
    </w:p>
    <w:p w:rsidR="00A0375E" w:rsidRDefault="00F04BC8">
      <w:pPr>
        <w:numPr>
          <w:ilvl w:val="0"/>
          <w:numId w:val="118"/>
        </w:numPr>
        <w:ind w:left="2160"/>
      </w:pPr>
      <w:r>
        <w:rPr>
          <w:sz w:val="21"/>
          <w:szCs w:val="21"/>
        </w:rPr>
        <w:t>Record Name &gt;&gt;Service records Name</w:t>
      </w:r>
    </w:p>
    <w:p w:rsidR="00A0375E" w:rsidRDefault="00F04BC8">
      <w:pPr>
        <w:numPr>
          <w:ilvl w:val="0"/>
          <w:numId w:val="118"/>
        </w:numPr>
        <w:ind w:left="2160"/>
      </w:pPr>
      <w:r>
        <w:rPr>
          <w:sz w:val="21"/>
          <w:szCs w:val="21"/>
        </w:rPr>
        <w:t xml:space="preserve">Data </w:t>
      </w:r>
      <w:proofErr w:type="gramStart"/>
      <w:r>
        <w:rPr>
          <w:sz w:val="21"/>
          <w:szCs w:val="21"/>
        </w:rPr>
        <w:t>Type  &gt;</w:t>
      </w:r>
      <w:proofErr w:type="gramEnd"/>
      <w:r>
        <w:rPr>
          <w:sz w:val="21"/>
          <w:szCs w:val="21"/>
        </w:rPr>
        <w:t>&gt;  Auto Number</w:t>
      </w:r>
    </w:p>
    <w:p w:rsidR="00A0375E" w:rsidRDefault="00F04BC8">
      <w:pPr>
        <w:numPr>
          <w:ilvl w:val="0"/>
          <w:numId w:val="118"/>
        </w:numPr>
        <w:ind w:left="2160"/>
      </w:pPr>
      <w:r>
        <w:rPr>
          <w:sz w:val="21"/>
          <w:szCs w:val="21"/>
        </w:rPr>
        <w:t xml:space="preserve">Display </w:t>
      </w:r>
      <w:proofErr w:type="gramStart"/>
      <w:r>
        <w:rPr>
          <w:sz w:val="21"/>
          <w:szCs w:val="21"/>
        </w:rPr>
        <w:t>Format  &gt;</w:t>
      </w:r>
      <w:proofErr w:type="gramEnd"/>
      <w:r>
        <w:rPr>
          <w:sz w:val="21"/>
          <w:szCs w:val="21"/>
        </w:rPr>
        <w:t xml:space="preserve">&gt; </w:t>
      </w:r>
      <w:proofErr w:type="spellStart"/>
      <w:r>
        <w:rPr>
          <w:sz w:val="21"/>
          <w:szCs w:val="21"/>
        </w:rPr>
        <w:t>ser</w:t>
      </w:r>
      <w:proofErr w:type="spellEnd"/>
      <w:r>
        <w:rPr>
          <w:sz w:val="21"/>
          <w:szCs w:val="21"/>
        </w:rPr>
        <w:t>-{000}</w:t>
      </w:r>
    </w:p>
    <w:p w:rsidR="00A0375E" w:rsidRDefault="00F04BC8">
      <w:pPr>
        <w:numPr>
          <w:ilvl w:val="0"/>
          <w:numId w:val="118"/>
        </w:numPr>
        <w:ind w:left="2160"/>
      </w:pPr>
      <w:r>
        <w:rPr>
          <w:sz w:val="21"/>
          <w:szCs w:val="21"/>
        </w:rPr>
        <w:t xml:space="preserve">Starting </w:t>
      </w:r>
      <w:proofErr w:type="gramStart"/>
      <w:r>
        <w:rPr>
          <w:sz w:val="21"/>
          <w:szCs w:val="21"/>
        </w:rPr>
        <w:t>number  &gt;</w:t>
      </w:r>
      <w:proofErr w:type="gramEnd"/>
      <w:r>
        <w:rPr>
          <w:sz w:val="21"/>
          <w:szCs w:val="21"/>
        </w:rPr>
        <w:t>&gt;  1</w:t>
      </w:r>
    </w:p>
    <w:p w:rsidR="00A0375E" w:rsidRDefault="00F04BC8">
      <w:pPr>
        <w:numPr>
          <w:ilvl w:val="0"/>
          <w:numId w:val="7"/>
        </w:numPr>
      </w:pPr>
      <w:r>
        <w:rPr>
          <w:sz w:val="21"/>
          <w:szCs w:val="21"/>
        </w:rPr>
        <w:t>Click on Allow reports and Track Field History,</w:t>
      </w:r>
    </w:p>
    <w:p w:rsidR="00A0375E" w:rsidRDefault="00F04BC8">
      <w:pPr>
        <w:numPr>
          <w:ilvl w:val="0"/>
          <w:numId w:val="7"/>
        </w:numPr>
      </w:pPr>
      <w:r>
        <w:rPr>
          <w:sz w:val="21"/>
          <w:szCs w:val="21"/>
        </w:rPr>
        <w:t>Allow search &gt;</w:t>
      </w:r>
      <w:proofErr w:type="gramStart"/>
      <w:r>
        <w:rPr>
          <w:sz w:val="21"/>
          <w:szCs w:val="21"/>
        </w:rPr>
        <w:t>&gt;  Save</w:t>
      </w:r>
      <w:proofErr w:type="gramEnd"/>
      <w:r>
        <w:rPr>
          <w:sz w:val="21"/>
          <w:szCs w:val="21"/>
        </w:rPr>
        <w:t>.</w:t>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10" w:name="_zeg8ssu1496w" w:colFirst="0" w:colLast="0"/>
      <w:bookmarkEnd w:id="10"/>
      <w:r>
        <w:rPr>
          <w:b/>
          <w:color w:val="2D2828"/>
          <w:sz w:val="38"/>
          <w:szCs w:val="38"/>
        </w:rPr>
        <w:t>Create Billing details and feedback Object</w:t>
      </w:r>
    </w:p>
    <w:p w:rsidR="00A0375E" w:rsidRDefault="00F04BC8">
      <w:pPr>
        <w:shd w:val="clear" w:color="auto" w:fill="FFFFFF"/>
        <w:spacing w:before="40" w:line="288" w:lineRule="auto"/>
        <w:rPr>
          <w:sz w:val="21"/>
          <w:szCs w:val="21"/>
        </w:rPr>
      </w:pPr>
      <w:r>
        <w:rPr>
          <w:sz w:val="21"/>
          <w:szCs w:val="21"/>
        </w:rPr>
        <w:t xml:space="preserve">To create an object: </w:t>
      </w:r>
    </w:p>
    <w:p w:rsidR="00A0375E" w:rsidRDefault="00F04BC8">
      <w:pPr>
        <w:numPr>
          <w:ilvl w:val="0"/>
          <w:numId w:val="35"/>
        </w:numPr>
      </w:pPr>
      <w:r>
        <w:rPr>
          <w:sz w:val="21"/>
          <w:szCs w:val="21"/>
        </w:rPr>
        <w:t xml:space="preserve">From the setup </w:t>
      </w:r>
      <w:proofErr w:type="gramStart"/>
      <w:r>
        <w:rPr>
          <w:sz w:val="21"/>
          <w:szCs w:val="21"/>
        </w:rPr>
        <w:t>page  &gt;</w:t>
      </w:r>
      <w:proofErr w:type="gramEnd"/>
      <w:r>
        <w:rPr>
          <w:sz w:val="21"/>
          <w:szCs w:val="21"/>
        </w:rPr>
        <w:t xml:space="preserve">&gt; Click on Object Manager  &gt;&gt; Click on Create  &gt;&gt; Click on Custom Object. </w:t>
      </w:r>
    </w:p>
    <w:p w:rsidR="00A0375E" w:rsidRDefault="00F04BC8">
      <w:pPr>
        <w:numPr>
          <w:ilvl w:val="0"/>
          <w:numId w:val="48"/>
        </w:numPr>
        <w:ind w:left="1440"/>
      </w:pPr>
      <w:r>
        <w:rPr>
          <w:sz w:val="21"/>
          <w:szCs w:val="21"/>
        </w:rPr>
        <w:lastRenderedPageBreak/>
        <w:t>Enter the label name &gt;&gt; Billing details and feedback</w:t>
      </w:r>
    </w:p>
    <w:p w:rsidR="00A0375E" w:rsidRDefault="00F04BC8">
      <w:pPr>
        <w:numPr>
          <w:ilvl w:val="0"/>
          <w:numId w:val="48"/>
        </w:numPr>
        <w:ind w:left="1440"/>
      </w:pPr>
      <w:r>
        <w:rPr>
          <w:sz w:val="21"/>
          <w:szCs w:val="21"/>
        </w:rPr>
        <w:t>Plural label name &gt;&gt; Billing details and feedback</w:t>
      </w:r>
    </w:p>
    <w:p w:rsidR="00A0375E" w:rsidRDefault="00F04BC8">
      <w:pPr>
        <w:numPr>
          <w:ilvl w:val="0"/>
          <w:numId w:val="48"/>
        </w:numPr>
        <w:ind w:left="1440"/>
      </w:pPr>
      <w:r>
        <w:rPr>
          <w:sz w:val="21"/>
          <w:szCs w:val="21"/>
        </w:rPr>
        <w:t>Enter Record Name Label and Format</w:t>
      </w:r>
    </w:p>
    <w:p w:rsidR="00A0375E" w:rsidRDefault="00F04BC8">
      <w:pPr>
        <w:numPr>
          <w:ilvl w:val="0"/>
          <w:numId w:val="65"/>
        </w:numPr>
        <w:ind w:left="2160"/>
      </w:pPr>
      <w:r>
        <w:rPr>
          <w:sz w:val="21"/>
          <w:szCs w:val="21"/>
        </w:rPr>
        <w:t>Record Name &gt;&gt; Billing details and feedback Name</w:t>
      </w:r>
    </w:p>
    <w:p w:rsidR="00A0375E" w:rsidRDefault="00F04BC8">
      <w:pPr>
        <w:numPr>
          <w:ilvl w:val="0"/>
          <w:numId w:val="65"/>
        </w:numPr>
        <w:ind w:left="2160"/>
      </w:pPr>
      <w:r>
        <w:rPr>
          <w:sz w:val="21"/>
          <w:szCs w:val="21"/>
        </w:rPr>
        <w:t xml:space="preserve">Data </w:t>
      </w:r>
      <w:proofErr w:type="gramStart"/>
      <w:r>
        <w:rPr>
          <w:sz w:val="21"/>
          <w:szCs w:val="21"/>
        </w:rPr>
        <w:t>Type  &gt;</w:t>
      </w:r>
      <w:proofErr w:type="gramEnd"/>
      <w:r>
        <w:rPr>
          <w:sz w:val="21"/>
          <w:szCs w:val="21"/>
        </w:rPr>
        <w:t>&gt; Auto Number</w:t>
      </w:r>
    </w:p>
    <w:p w:rsidR="00A0375E" w:rsidRDefault="00F04BC8">
      <w:pPr>
        <w:numPr>
          <w:ilvl w:val="0"/>
          <w:numId w:val="65"/>
        </w:numPr>
        <w:ind w:left="2160"/>
      </w:pPr>
      <w:r>
        <w:rPr>
          <w:sz w:val="21"/>
          <w:szCs w:val="21"/>
        </w:rPr>
        <w:t xml:space="preserve">Display </w:t>
      </w:r>
      <w:proofErr w:type="gramStart"/>
      <w:r>
        <w:rPr>
          <w:sz w:val="21"/>
          <w:szCs w:val="21"/>
        </w:rPr>
        <w:t>Format  &gt;</w:t>
      </w:r>
      <w:proofErr w:type="gramEnd"/>
      <w:r>
        <w:rPr>
          <w:sz w:val="21"/>
          <w:szCs w:val="21"/>
        </w:rPr>
        <w:t>&gt;  bill-{000}</w:t>
      </w:r>
    </w:p>
    <w:p w:rsidR="00A0375E" w:rsidRDefault="00F04BC8">
      <w:pPr>
        <w:numPr>
          <w:ilvl w:val="0"/>
          <w:numId w:val="65"/>
        </w:numPr>
        <w:ind w:left="2160"/>
      </w:pPr>
      <w:r>
        <w:rPr>
          <w:sz w:val="21"/>
          <w:szCs w:val="21"/>
        </w:rPr>
        <w:t xml:space="preserve">Starting </w:t>
      </w:r>
      <w:proofErr w:type="gramStart"/>
      <w:r>
        <w:rPr>
          <w:sz w:val="21"/>
          <w:szCs w:val="21"/>
        </w:rPr>
        <w:t>number  &gt;</w:t>
      </w:r>
      <w:proofErr w:type="gramEnd"/>
      <w:r>
        <w:rPr>
          <w:sz w:val="21"/>
          <w:szCs w:val="21"/>
        </w:rPr>
        <w:t>&gt; 1</w:t>
      </w:r>
    </w:p>
    <w:p w:rsidR="00A0375E" w:rsidRDefault="00F04BC8">
      <w:pPr>
        <w:numPr>
          <w:ilvl w:val="0"/>
          <w:numId w:val="73"/>
        </w:numPr>
      </w:pPr>
      <w:r>
        <w:rPr>
          <w:sz w:val="21"/>
          <w:szCs w:val="21"/>
        </w:rPr>
        <w:t>Click on Allow reports and Track Field History,</w:t>
      </w:r>
    </w:p>
    <w:p w:rsidR="00A0375E" w:rsidRDefault="00F04BC8">
      <w:pPr>
        <w:numPr>
          <w:ilvl w:val="0"/>
          <w:numId w:val="73"/>
        </w:numPr>
      </w:pPr>
      <w:r>
        <w:rPr>
          <w:sz w:val="21"/>
          <w:szCs w:val="21"/>
        </w:rPr>
        <w:t xml:space="preserve">Allow </w:t>
      </w:r>
      <w:proofErr w:type="gramStart"/>
      <w:r>
        <w:rPr>
          <w:sz w:val="21"/>
          <w:szCs w:val="21"/>
        </w:rPr>
        <w:t>search  &gt;</w:t>
      </w:r>
      <w:proofErr w:type="gramEnd"/>
      <w:r>
        <w:rPr>
          <w:sz w:val="21"/>
          <w:szCs w:val="21"/>
        </w:rPr>
        <w:t>&gt;  Save.</w:t>
      </w:r>
    </w:p>
    <w:p w:rsidR="00A0375E" w:rsidRDefault="00F04BC8">
      <w:pPr>
        <w:pStyle w:val="Heading3"/>
        <w:keepNext w:val="0"/>
        <w:keepLines w:val="0"/>
        <w:spacing w:before="300" w:after="160" w:line="360" w:lineRule="auto"/>
        <w:rPr>
          <w:b/>
          <w:color w:val="2D2828"/>
          <w:sz w:val="38"/>
          <w:szCs w:val="38"/>
        </w:rPr>
      </w:pPr>
      <w:bookmarkStart w:id="11" w:name="_n8f3i9z2h443" w:colFirst="0" w:colLast="0"/>
      <w:bookmarkEnd w:id="11"/>
      <w:r>
        <w:rPr>
          <w:b/>
          <w:color w:val="2D2828"/>
          <w:sz w:val="38"/>
          <w:szCs w:val="38"/>
        </w:rPr>
        <w:t>Tabs</w:t>
      </w:r>
    </w:p>
    <w:p w:rsidR="00A0375E" w:rsidRDefault="00F04BC8">
      <w:pPr>
        <w:shd w:val="clear" w:color="auto" w:fill="FFFFFF"/>
        <w:spacing w:line="331" w:lineRule="auto"/>
        <w:rPr>
          <w:sz w:val="21"/>
          <w:szCs w:val="21"/>
        </w:rPr>
      </w:pPr>
      <w:r>
        <w:rPr>
          <w:b/>
          <w:sz w:val="21"/>
          <w:szCs w:val="21"/>
        </w:rPr>
        <w:t xml:space="preserve">What is </w:t>
      </w:r>
      <w:proofErr w:type="gramStart"/>
      <w:r>
        <w:rPr>
          <w:b/>
          <w:sz w:val="21"/>
          <w:szCs w:val="21"/>
        </w:rPr>
        <w:t>Tab</w:t>
      </w:r>
      <w:r>
        <w:rPr>
          <w:sz w:val="21"/>
          <w:szCs w:val="21"/>
        </w:rPr>
        <w:t xml:space="preserve"> :</w:t>
      </w:r>
      <w:proofErr w:type="gramEnd"/>
      <w:r>
        <w:rPr>
          <w:sz w:val="21"/>
          <w:szCs w:val="21"/>
        </w:rPr>
        <w:t xml:space="preserve"> A tab is like a user interface that is used to build records for objects and to view the records in the objects. </w:t>
      </w:r>
    </w:p>
    <w:p w:rsidR="00A0375E" w:rsidRDefault="00A0375E"/>
    <w:p w:rsidR="00A0375E" w:rsidRDefault="00F04BC8">
      <w:pPr>
        <w:shd w:val="clear" w:color="auto" w:fill="FFFFFF"/>
        <w:spacing w:line="331" w:lineRule="auto"/>
        <w:rPr>
          <w:b/>
          <w:sz w:val="21"/>
          <w:szCs w:val="21"/>
        </w:rPr>
      </w:pPr>
      <w:r>
        <w:rPr>
          <w:b/>
          <w:sz w:val="21"/>
          <w:szCs w:val="21"/>
        </w:rPr>
        <w:t>Types of Tabs:</w:t>
      </w:r>
    </w:p>
    <w:p w:rsidR="00A0375E" w:rsidRDefault="00A0375E"/>
    <w:p w:rsidR="00A0375E" w:rsidRDefault="00F04BC8">
      <w:pPr>
        <w:numPr>
          <w:ilvl w:val="0"/>
          <w:numId w:val="4"/>
        </w:numPr>
        <w:shd w:val="clear" w:color="auto" w:fill="FFFFFF"/>
        <w:ind w:left="360"/>
      </w:pPr>
      <w:r>
        <w:rPr>
          <w:b/>
          <w:sz w:val="21"/>
          <w:szCs w:val="21"/>
        </w:rPr>
        <w:t>Custom Tabs</w:t>
      </w:r>
    </w:p>
    <w:p w:rsidR="00A0375E" w:rsidRDefault="00F04BC8">
      <w:pPr>
        <w:shd w:val="clear" w:color="auto" w:fill="FFFFFF"/>
        <w:spacing w:line="331" w:lineRule="auto"/>
        <w:ind w:left="420"/>
        <w:rPr>
          <w:sz w:val="21"/>
          <w:szCs w:val="21"/>
        </w:rPr>
      </w:pPr>
      <w:r>
        <w:rPr>
          <w:sz w:val="21"/>
          <w:szCs w:val="21"/>
        </w:rPr>
        <w:t>Custom object tabs are the user interface for custom applications that you build in salesforce.com. They look and behave like standard salesforce.com tabs such as accounts, contacts, and opportunities.</w:t>
      </w:r>
    </w:p>
    <w:p w:rsidR="00A0375E" w:rsidRDefault="00F04BC8">
      <w:pPr>
        <w:numPr>
          <w:ilvl w:val="0"/>
          <w:numId w:val="61"/>
        </w:numPr>
        <w:shd w:val="clear" w:color="auto" w:fill="FFFFFF"/>
        <w:ind w:left="360"/>
      </w:pPr>
      <w:r>
        <w:rPr>
          <w:b/>
          <w:sz w:val="21"/>
          <w:szCs w:val="21"/>
        </w:rPr>
        <w:t>Web Tabs</w:t>
      </w:r>
    </w:p>
    <w:p w:rsidR="00A0375E" w:rsidRDefault="00F04BC8">
      <w:pPr>
        <w:shd w:val="clear" w:color="auto" w:fill="FFFFFF"/>
        <w:spacing w:line="331" w:lineRule="auto"/>
        <w:ind w:left="420"/>
        <w:rPr>
          <w:sz w:val="21"/>
          <w:szCs w:val="21"/>
        </w:rPr>
      </w:pPr>
      <w:r>
        <w:rPr>
          <w:sz w:val="21"/>
          <w:szCs w:val="21"/>
        </w:rPr>
        <w:t>Web Tabs are custom tabs that display web content or applications embedded in the salesforce.com window. Web tabs make it easier for your users to quickly access content and applications they frequently use without leaving the salesforce.com application.</w:t>
      </w:r>
    </w:p>
    <w:p w:rsidR="00A0375E" w:rsidRDefault="00F04BC8">
      <w:pPr>
        <w:numPr>
          <w:ilvl w:val="0"/>
          <w:numId w:val="2"/>
        </w:numPr>
        <w:shd w:val="clear" w:color="auto" w:fill="FFFFFF"/>
        <w:ind w:left="360"/>
      </w:pPr>
      <w:r>
        <w:rPr>
          <w:b/>
          <w:sz w:val="21"/>
          <w:szCs w:val="21"/>
        </w:rPr>
        <w:t>Visualforce Tabs</w:t>
      </w:r>
    </w:p>
    <w:p w:rsidR="00A0375E" w:rsidRDefault="00F04BC8">
      <w:pPr>
        <w:shd w:val="clear" w:color="auto" w:fill="FFFFFF"/>
        <w:spacing w:line="331" w:lineRule="auto"/>
        <w:ind w:left="420"/>
        <w:rPr>
          <w:sz w:val="21"/>
          <w:szCs w:val="21"/>
        </w:rPr>
      </w:pPr>
      <w:r>
        <w:rPr>
          <w:sz w:val="21"/>
          <w:szCs w:val="21"/>
        </w:rPr>
        <w:t>Visualforce Tabs are custom tabs that display a Visualforce page. Visualforce tabs look and behave like standard salesforce.com tabs such as accounts, contacts, and opportunities.</w:t>
      </w:r>
    </w:p>
    <w:p w:rsidR="00A0375E" w:rsidRDefault="00F04BC8">
      <w:pPr>
        <w:numPr>
          <w:ilvl w:val="0"/>
          <w:numId w:val="108"/>
        </w:numPr>
        <w:shd w:val="clear" w:color="auto" w:fill="FFFFFF"/>
        <w:ind w:left="360"/>
      </w:pPr>
      <w:r>
        <w:rPr>
          <w:b/>
          <w:sz w:val="21"/>
          <w:szCs w:val="21"/>
        </w:rPr>
        <w:t>Lightning Component Tabs</w:t>
      </w:r>
    </w:p>
    <w:p w:rsidR="00A0375E" w:rsidRDefault="00F04BC8">
      <w:pPr>
        <w:shd w:val="clear" w:color="auto" w:fill="FFFFFF"/>
        <w:spacing w:line="331" w:lineRule="auto"/>
        <w:ind w:left="420"/>
        <w:rPr>
          <w:sz w:val="21"/>
          <w:szCs w:val="21"/>
        </w:rPr>
      </w:pPr>
      <w:r>
        <w:rPr>
          <w:sz w:val="21"/>
          <w:szCs w:val="21"/>
        </w:rPr>
        <w:t>Lightning Component tabs allow you to add Lightning components to the navigation menu in Lightning Experience and the mobile app.</w:t>
      </w:r>
    </w:p>
    <w:p w:rsidR="00A0375E" w:rsidRDefault="00F04BC8">
      <w:pPr>
        <w:numPr>
          <w:ilvl w:val="0"/>
          <w:numId w:val="12"/>
        </w:numPr>
        <w:shd w:val="clear" w:color="auto" w:fill="FFFFFF"/>
        <w:ind w:left="360"/>
      </w:pPr>
      <w:r>
        <w:rPr>
          <w:b/>
          <w:sz w:val="21"/>
          <w:szCs w:val="21"/>
        </w:rPr>
        <w:t>Lightning Page Tabs</w:t>
      </w:r>
    </w:p>
    <w:p w:rsidR="00A0375E" w:rsidRDefault="00F04BC8">
      <w:pPr>
        <w:shd w:val="clear" w:color="auto" w:fill="FFFFFF"/>
        <w:spacing w:line="331" w:lineRule="auto"/>
        <w:ind w:left="420"/>
        <w:rPr>
          <w:sz w:val="21"/>
          <w:szCs w:val="21"/>
        </w:rPr>
      </w:pPr>
      <w:r>
        <w:rPr>
          <w:sz w:val="21"/>
          <w:szCs w:val="21"/>
        </w:rPr>
        <w:t>Lightning Page Tabs let you add Lightning Pages to the mobile app navigation menu.</w:t>
      </w:r>
    </w:p>
    <w:p w:rsidR="00A0375E" w:rsidRDefault="00F04BC8">
      <w:pPr>
        <w:shd w:val="clear" w:color="auto" w:fill="FFFFFF"/>
        <w:spacing w:line="331" w:lineRule="auto"/>
        <w:ind w:left="420"/>
        <w:rPr>
          <w:sz w:val="21"/>
          <w:szCs w:val="21"/>
        </w:rPr>
      </w:pPr>
      <w:r>
        <w:rPr>
          <w:sz w:val="21"/>
          <w:szCs w:val="21"/>
        </w:rPr>
        <w:t>Lightning Page tabs don't work like other custom tabs. Once created, they don't show up on the All Tabs page when you click the Plus icon that appears to the right of your current tabs. Lightning Page tabs also don't show up in the Available Tabs list when you customise the tabs for your apps.</w:t>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12" w:name="_ahijzuml8jiz" w:colFirst="0" w:colLast="0"/>
      <w:bookmarkEnd w:id="12"/>
      <w:r>
        <w:rPr>
          <w:b/>
          <w:color w:val="2D2828"/>
          <w:sz w:val="38"/>
          <w:szCs w:val="38"/>
        </w:rPr>
        <w:t>Creating a Custom Tab</w:t>
      </w:r>
    </w:p>
    <w:p w:rsidR="00A0375E" w:rsidRDefault="00F04BC8">
      <w:pPr>
        <w:shd w:val="clear" w:color="auto" w:fill="FFFFFF"/>
        <w:spacing w:before="40" w:line="288" w:lineRule="auto"/>
        <w:rPr>
          <w:b/>
          <w:sz w:val="21"/>
          <w:szCs w:val="21"/>
        </w:rPr>
      </w:pPr>
      <w:r>
        <w:rPr>
          <w:b/>
          <w:sz w:val="21"/>
          <w:szCs w:val="21"/>
        </w:rPr>
        <w:t xml:space="preserve">To create a Tab:(Customer Details) </w:t>
      </w:r>
    </w:p>
    <w:p w:rsidR="00A0375E" w:rsidRDefault="00F04BC8">
      <w:pPr>
        <w:numPr>
          <w:ilvl w:val="0"/>
          <w:numId w:val="58"/>
        </w:numPr>
      </w:pPr>
      <w:r>
        <w:rPr>
          <w:sz w:val="21"/>
          <w:szCs w:val="21"/>
        </w:rPr>
        <w:t xml:space="preserve">Go to setup page &gt;&gt; type Tabs in Quick Find bar &gt;&gt; click on tabs &gt;&gt; New (under custom object tab) </w:t>
      </w:r>
    </w:p>
    <w:p w:rsidR="00A0375E" w:rsidRDefault="00F04BC8">
      <w:pPr>
        <w:shd w:val="clear" w:color="auto" w:fill="FFFFFF"/>
        <w:spacing w:line="331" w:lineRule="auto"/>
        <w:ind w:left="420"/>
        <w:rPr>
          <w:sz w:val="21"/>
          <w:szCs w:val="21"/>
        </w:rPr>
      </w:pPr>
      <w:r>
        <w:rPr>
          <w:noProof/>
          <w:sz w:val="21"/>
          <w:szCs w:val="21"/>
        </w:rPr>
        <w:lastRenderedPageBreak/>
        <w:drawing>
          <wp:inline distT="114300" distB="114300" distL="114300" distR="114300">
            <wp:extent cx="5232400" cy="2540000"/>
            <wp:effectExtent l="9525" t="9525" r="9525" b="9525"/>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
                    <a:srcRect/>
                    <a:stretch>
                      <a:fillRect/>
                    </a:stretch>
                  </pic:blipFill>
                  <pic:spPr>
                    <a:xfrm>
                      <a:off x="0" y="0"/>
                      <a:ext cx="5232400" cy="2540000"/>
                    </a:xfrm>
                    <a:prstGeom prst="rect">
                      <a:avLst/>
                    </a:prstGeom>
                    <a:ln w="9525">
                      <a:solidFill>
                        <a:srgbClr val="000000"/>
                      </a:solidFill>
                      <a:prstDash val="solid"/>
                    </a:ln>
                  </pic:spPr>
                </pic:pic>
              </a:graphicData>
            </a:graphic>
          </wp:inline>
        </w:drawing>
      </w:r>
    </w:p>
    <w:p w:rsidR="00A0375E" w:rsidRDefault="00F04BC8">
      <w:pPr>
        <w:numPr>
          <w:ilvl w:val="0"/>
          <w:numId w:val="29"/>
        </w:numPr>
      </w:pPr>
      <w:r>
        <w:rPr>
          <w:sz w:val="21"/>
          <w:szCs w:val="21"/>
        </w:rPr>
        <w:t xml:space="preserve">Select </w:t>
      </w:r>
      <w:proofErr w:type="gramStart"/>
      <w:r>
        <w:rPr>
          <w:sz w:val="21"/>
          <w:szCs w:val="21"/>
        </w:rPr>
        <w:t>Object(</w:t>
      </w:r>
      <w:proofErr w:type="gramEnd"/>
      <w:r>
        <w:rPr>
          <w:sz w:val="21"/>
          <w:szCs w:val="21"/>
        </w:rPr>
        <w:t>Customer Details) &gt;&gt; Select the tab style &gt;&gt; Next (Add to profiles page) keep it as default &gt;&gt; Next (Add to Custom App)  uncheck the include tab .</w:t>
      </w:r>
    </w:p>
    <w:p w:rsidR="00A0375E" w:rsidRDefault="00F04BC8">
      <w:pPr>
        <w:numPr>
          <w:ilvl w:val="0"/>
          <w:numId w:val="29"/>
        </w:numPr>
      </w:pPr>
      <w:r>
        <w:rPr>
          <w:sz w:val="21"/>
          <w:szCs w:val="21"/>
        </w:rPr>
        <w:t>Make sure that the Append tab to users' existing personal customizations is checked.</w:t>
      </w:r>
    </w:p>
    <w:p w:rsidR="00A0375E" w:rsidRDefault="00F04BC8">
      <w:pPr>
        <w:numPr>
          <w:ilvl w:val="0"/>
          <w:numId w:val="29"/>
        </w:numPr>
      </w:pPr>
      <w:r>
        <w:rPr>
          <w:sz w:val="21"/>
          <w:szCs w:val="21"/>
        </w:rPr>
        <w:t>Click save.</w:t>
      </w: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311400"/>
            <wp:effectExtent l="9525" t="9525" r="9525" b="9525"/>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5731200" cy="2311400"/>
                    </a:xfrm>
                    <a:prstGeom prst="rect">
                      <a:avLst/>
                    </a:prstGeom>
                    <a:ln w="9525">
                      <a:solidFill>
                        <a:srgbClr val="000000"/>
                      </a:solidFill>
                      <a:prstDash val="solid"/>
                    </a:ln>
                  </pic:spPr>
                </pic:pic>
              </a:graphicData>
            </a:graphic>
          </wp:inline>
        </w:drawing>
      </w:r>
    </w:p>
    <w:p w:rsidR="00A0375E" w:rsidRDefault="00A0375E">
      <w:pPr>
        <w:shd w:val="clear" w:color="auto" w:fill="FFFFFF"/>
        <w:rPr>
          <w:sz w:val="21"/>
          <w:szCs w:val="21"/>
        </w:rPr>
      </w:pP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3657600"/>
            <wp:effectExtent l="9525" t="9525" r="9525" b="9525"/>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731200" cy="3657600"/>
                    </a:xfrm>
                    <a:prstGeom prst="rect">
                      <a:avLst/>
                    </a:prstGeom>
                    <a:ln w="9525">
                      <a:solidFill>
                        <a:srgbClr val="000000"/>
                      </a:solidFill>
                      <a:prstDash val="solid"/>
                    </a:ln>
                  </pic:spPr>
                </pic:pic>
              </a:graphicData>
            </a:graphic>
          </wp:inline>
        </w:drawing>
      </w: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676400"/>
            <wp:effectExtent l="9525" t="9525" r="9525" b="9525"/>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3"/>
                    <a:srcRect/>
                    <a:stretch>
                      <a:fillRect/>
                    </a:stretch>
                  </pic:blipFill>
                  <pic:spPr>
                    <a:xfrm>
                      <a:off x="0" y="0"/>
                      <a:ext cx="5731200" cy="1676400"/>
                    </a:xfrm>
                    <a:prstGeom prst="rect">
                      <a:avLst/>
                    </a:prstGeom>
                    <a:ln w="9525">
                      <a:solidFill>
                        <a:srgbClr val="000000"/>
                      </a:solidFill>
                      <a:prstDash val="solid"/>
                    </a:ln>
                  </pic:spPr>
                </pic:pic>
              </a:graphicData>
            </a:graphic>
          </wp:inline>
        </w:drawing>
      </w: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676400"/>
            <wp:effectExtent l="9525" t="9525" r="9525" b="9525"/>
            <wp:docPr id="10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4"/>
                    <a:srcRect/>
                    <a:stretch>
                      <a:fillRect/>
                    </a:stretch>
                  </pic:blipFill>
                  <pic:spPr>
                    <a:xfrm>
                      <a:off x="0" y="0"/>
                      <a:ext cx="5731200" cy="1676400"/>
                    </a:xfrm>
                    <a:prstGeom prst="rect">
                      <a:avLst/>
                    </a:prstGeom>
                    <a:ln w="9525">
                      <a:solidFill>
                        <a:srgbClr val="000000"/>
                      </a:solidFill>
                      <a:prstDash val="solid"/>
                    </a:ln>
                  </pic:spPr>
                </pic:pic>
              </a:graphicData>
            </a:graphic>
          </wp:inline>
        </w:drawing>
      </w:r>
    </w:p>
    <w:p w:rsidR="00A0375E" w:rsidRDefault="00F04BC8">
      <w:pPr>
        <w:pStyle w:val="Heading3"/>
        <w:keepNext w:val="0"/>
        <w:keepLines w:val="0"/>
        <w:shd w:val="clear" w:color="auto" w:fill="FFFFFF"/>
        <w:spacing w:before="240" w:after="160" w:line="284" w:lineRule="auto"/>
        <w:rPr>
          <w:b/>
          <w:color w:val="2D2828"/>
          <w:sz w:val="38"/>
          <w:szCs w:val="38"/>
        </w:rPr>
      </w:pPr>
      <w:bookmarkStart w:id="13" w:name="_bl7a0uj639no" w:colFirst="0" w:colLast="0"/>
      <w:bookmarkEnd w:id="13"/>
      <w:r>
        <w:rPr>
          <w:b/>
          <w:color w:val="2D2828"/>
          <w:sz w:val="38"/>
          <w:szCs w:val="38"/>
        </w:rPr>
        <w:t>Creating Remaining Tabs</w:t>
      </w:r>
    </w:p>
    <w:p w:rsidR="00A0375E" w:rsidRDefault="00F04BC8">
      <w:pPr>
        <w:numPr>
          <w:ilvl w:val="0"/>
          <w:numId w:val="18"/>
        </w:numPr>
      </w:pPr>
      <w:r>
        <w:rPr>
          <w:sz w:val="21"/>
          <w:szCs w:val="21"/>
        </w:rPr>
        <w:lastRenderedPageBreak/>
        <w:t xml:space="preserve">Now create the Tabs for the remaining Objects, they are </w:t>
      </w:r>
      <w:proofErr w:type="gramStart"/>
      <w:r>
        <w:rPr>
          <w:sz w:val="21"/>
          <w:szCs w:val="21"/>
        </w:rPr>
        <w:t>“ Appointments</w:t>
      </w:r>
      <w:proofErr w:type="gramEnd"/>
      <w:r>
        <w:rPr>
          <w:sz w:val="21"/>
          <w:szCs w:val="21"/>
        </w:rPr>
        <w:t xml:space="preserve">, Service </w:t>
      </w:r>
      <w:proofErr w:type="spellStart"/>
      <w:r>
        <w:rPr>
          <w:sz w:val="21"/>
          <w:szCs w:val="21"/>
        </w:rPr>
        <w:t>records,Billing</w:t>
      </w:r>
      <w:proofErr w:type="spellEnd"/>
      <w:r>
        <w:rPr>
          <w:sz w:val="21"/>
          <w:szCs w:val="21"/>
        </w:rPr>
        <w:t xml:space="preserve"> details and feedback”.</w:t>
      </w:r>
    </w:p>
    <w:p w:rsidR="00A0375E" w:rsidRDefault="00F04BC8">
      <w:pPr>
        <w:numPr>
          <w:ilvl w:val="0"/>
          <w:numId w:val="18"/>
        </w:numPr>
      </w:pPr>
      <w:r>
        <w:rPr>
          <w:sz w:val="21"/>
          <w:szCs w:val="21"/>
        </w:rPr>
        <w:t>Follow the same steps as mentioned in Activity -</w:t>
      </w:r>
      <w:proofErr w:type="gramStart"/>
      <w:r>
        <w:rPr>
          <w:sz w:val="21"/>
          <w:szCs w:val="21"/>
        </w:rPr>
        <w:t>1 .</w:t>
      </w:r>
      <w:proofErr w:type="gramEnd"/>
    </w:p>
    <w:p w:rsidR="00A0375E" w:rsidRDefault="00F04BC8">
      <w:pPr>
        <w:pStyle w:val="Heading3"/>
        <w:keepNext w:val="0"/>
        <w:keepLines w:val="0"/>
        <w:spacing w:before="300" w:after="160" w:line="360" w:lineRule="auto"/>
        <w:rPr>
          <w:b/>
          <w:color w:val="2D2828"/>
          <w:sz w:val="38"/>
          <w:szCs w:val="38"/>
        </w:rPr>
      </w:pPr>
      <w:bookmarkStart w:id="14" w:name="_rxhdfmfiy3qf" w:colFirst="0" w:colLast="0"/>
      <w:bookmarkEnd w:id="14"/>
      <w:r>
        <w:rPr>
          <w:b/>
          <w:color w:val="2D2828"/>
          <w:sz w:val="38"/>
          <w:szCs w:val="38"/>
        </w:rPr>
        <w:t>The Lightning App</w:t>
      </w:r>
    </w:p>
    <w:p w:rsidR="00A0375E" w:rsidRDefault="00F04BC8">
      <w:pPr>
        <w:shd w:val="clear" w:color="auto" w:fill="FFFFFF"/>
        <w:spacing w:line="331" w:lineRule="auto"/>
        <w:rPr>
          <w:sz w:val="21"/>
          <w:szCs w:val="21"/>
        </w:rPr>
      </w:pPr>
      <w:r>
        <w:rPr>
          <w:sz w:val="21"/>
          <w:szCs w:val="21"/>
        </w:rPr>
        <w:t xml:space="preserve">An app is a collection of items that work together to serve a particular function. In Lightning Experience, Lightning apps give your users access to sets of objects, tabs, and other items all in one convenient bundle in the navigation bar. </w:t>
      </w:r>
    </w:p>
    <w:p w:rsidR="00A0375E" w:rsidRDefault="00F04BC8">
      <w:pPr>
        <w:shd w:val="clear" w:color="auto" w:fill="FFFFFF"/>
        <w:spacing w:line="331" w:lineRule="auto"/>
        <w:rPr>
          <w:sz w:val="21"/>
          <w:szCs w:val="21"/>
        </w:rPr>
      </w:pPr>
      <w:r>
        <w:rPr>
          <w:sz w:val="21"/>
          <w:szCs w:val="21"/>
        </w:rPr>
        <w:t xml:space="preserve">Lightning apps let you brand your apps with a custom colour and logo. You can even include a utility bar and Lightning page tabs in your Lightning </w:t>
      </w:r>
      <w:proofErr w:type="gramStart"/>
      <w:r>
        <w:rPr>
          <w:sz w:val="21"/>
          <w:szCs w:val="21"/>
        </w:rPr>
        <w:t>app.</w:t>
      </w:r>
      <w:proofErr w:type="gramEnd"/>
      <w:r>
        <w:rPr>
          <w:sz w:val="21"/>
          <w:szCs w:val="21"/>
        </w:rPr>
        <w:t xml:space="preserve"> Members of your org can work more efficiently by easily switching between apps. </w:t>
      </w:r>
    </w:p>
    <w:p w:rsidR="00A0375E" w:rsidRDefault="00A0375E"/>
    <w:p w:rsidR="00A0375E" w:rsidRDefault="00F04BC8">
      <w:pPr>
        <w:pStyle w:val="Heading3"/>
        <w:keepNext w:val="0"/>
        <w:keepLines w:val="0"/>
        <w:spacing w:before="240" w:after="160" w:line="284" w:lineRule="auto"/>
        <w:rPr>
          <w:b/>
          <w:color w:val="2D2828"/>
          <w:sz w:val="38"/>
          <w:szCs w:val="38"/>
        </w:rPr>
      </w:pPr>
      <w:bookmarkStart w:id="15" w:name="_dxbgaume6sdz" w:colFirst="0" w:colLast="0"/>
      <w:bookmarkEnd w:id="15"/>
      <w:r>
        <w:rPr>
          <w:b/>
          <w:color w:val="2D2828"/>
          <w:sz w:val="38"/>
          <w:szCs w:val="38"/>
        </w:rPr>
        <w:t>Create a Lightning App</w:t>
      </w:r>
    </w:p>
    <w:p w:rsidR="00A0375E" w:rsidRDefault="00F04BC8">
      <w:pPr>
        <w:spacing w:before="300" w:line="331" w:lineRule="auto"/>
      </w:pPr>
      <w:r>
        <w:t>To create a lightning app page:</w:t>
      </w:r>
    </w:p>
    <w:p w:rsidR="00A0375E" w:rsidRDefault="00F04BC8">
      <w:pPr>
        <w:numPr>
          <w:ilvl w:val="0"/>
          <w:numId w:val="79"/>
        </w:numPr>
        <w:ind w:left="420"/>
      </w:pPr>
      <w:r>
        <w:t xml:space="preserve">Go to setup page &gt;&gt; search “app manager” in quick find &gt;&gt; select “app manager” &gt;&gt; click on New </w:t>
      </w:r>
      <w:proofErr w:type="gramStart"/>
      <w:r>
        <w:t>lightning</w:t>
      </w:r>
      <w:proofErr w:type="gramEnd"/>
      <w:r>
        <w:t xml:space="preserve"> App.</w:t>
      </w:r>
    </w:p>
    <w:p w:rsidR="00A0375E" w:rsidRDefault="00F04BC8">
      <w:pPr>
        <w:spacing w:before="300" w:line="331" w:lineRule="auto"/>
        <w:ind w:left="420"/>
      </w:pPr>
      <w:r>
        <w:rPr>
          <w:noProof/>
        </w:rPr>
        <w:drawing>
          <wp:inline distT="114300" distB="114300" distL="114300" distR="114300">
            <wp:extent cx="5731200" cy="3048000"/>
            <wp:effectExtent l="9525" t="9525" r="9525" b="9525"/>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5"/>
                    <a:srcRect/>
                    <a:stretch>
                      <a:fillRect/>
                    </a:stretch>
                  </pic:blipFill>
                  <pic:spPr>
                    <a:xfrm>
                      <a:off x="0" y="0"/>
                      <a:ext cx="5731200" cy="3048000"/>
                    </a:xfrm>
                    <a:prstGeom prst="rect">
                      <a:avLst/>
                    </a:prstGeom>
                    <a:ln w="9525">
                      <a:solidFill>
                        <a:srgbClr val="000000"/>
                      </a:solidFill>
                      <a:prstDash val="solid"/>
                    </a:ln>
                  </pic:spPr>
                </pic:pic>
              </a:graphicData>
            </a:graphic>
          </wp:inline>
        </w:drawing>
      </w:r>
    </w:p>
    <w:p w:rsidR="00A0375E" w:rsidRDefault="00F04BC8">
      <w:pPr>
        <w:numPr>
          <w:ilvl w:val="0"/>
          <w:numId w:val="63"/>
        </w:numPr>
        <w:ind w:left="420"/>
      </w:pPr>
      <w:r>
        <w:lastRenderedPageBreak/>
        <w:t>Fill the app name in app details as Garage Management Application &gt;&gt; Next  &gt;&gt;  (App option page) keep it as default  &gt;&gt;  Next  &gt;&gt;  (Utility Items) keep it as default &gt;&gt; Next.</w:t>
      </w:r>
      <w:r>
        <w:br/>
      </w:r>
      <w:r>
        <w:rPr>
          <w:noProof/>
        </w:rPr>
        <w:drawing>
          <wp:inline distT="114300" distB="114300" distL="114300" distR="114300">
            <wp:extent cx="5731200" cy="2324100"/>
            <wp:effectExtent l="9525" t="9525" r="9525" b="9525"/>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
                    <a:srcRect/>
                    <a:stretch>
                      <a:fillRect/>
                    </a:stretch>
                  </pic:blipFill>
                  <pic:spPr>
                    <a:xfrm>
                      <a:off x="0" y="0"/>
                      <a:ext cx="5731200" cy="2324100"/>
                    </a:xfrm>
                    <a:prstGeom prst="rect">
                      <a:avLst/>
                    </a:prstGeom>
                    <a:ln w="9525">
                      <a:solidFill>
                        <a:srgbClr val="000000"/>
                      </a:solidFill>
                      <a:prstDash val="solid"/>
                    </a:ln>
                  </pic:spPr>
                </pic:pic>
              </a:graphicData>
            </a:graphic>
          </wp:inline>
        </w:drawing>
      </w:r>
    </w:p>
    <w:p w:rsidR="00A0375E" w:rsidRDefault="00F04BC8">
      <w:pPr>
        <w:numPr>
          <w:ilvl w:val="0"/>
          <w:numId w:val="63"/>
        </w:numPr>
        <w:ind w:left="420"/>
      </w:pPr>
      <w:r>
        <w:t>To Add Navigation Items:</w:t>
      </w:r>
      <w:r>
        <w:rPr>
          <w:noProof/>
        </w:rPr>
        <w:drawing>
          <wp:inline distT="114300" distB="114300" distL="114300" distR="114300">
            <wp:extent cx="5731200" cy="2362200"/>
            <wp:effectExtent l="9525" t="9525" r="9525" b="9525"/>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
                    <a:srcRect/>
                    <a:stretch>
                      <a:fillRect/>
                    </a:stretch>
                  </pic:blipFill>
                  <pic:spPr>
                    <a:xfrm>
                      <a:off x="0" y="0"/>
                      <a:ext cx="5731200" cy="2362200"/>
                    </a:xfrm>
                    <a:prstGeom prst="rect">
                      <a:avLst/>
                    </a:prstGeom>
                    <a:ln w="9525">
                      <a:solidFill>
                        <a:srgbClr val="000000"/>
                      </a:solidFill>
                      <a:prstDash val="solid"/>
                    </a:ln>
                  </pic:spPr>
                </pic:pic>
              </a:graphicData>
            </a:graphic>
          </wp:inline>
        </w:drawing>
      </w:r>
    </w:p>
    <w:p w:rsidR="00A0375E" w:rsidRDefault="00F04BC8">
      <w:pPr>
        <w:numPr>
          <w:ilvl w:val="0"/>
          <w:numId w:val="63"/>
        </w:numPr>
        <w:ind w:left="420"/>
      </w:pPr>
      <w:r>
        <w:t xml:space="preserve">Select the items (Customer </w:t>
      </w:r>
      <w:proofErr w:type="spellStart"/>
      <w:r>
        <w:t>Details,Appointments</w:t>
      </w:r>
      <w:proofErr w:type="spellEnd"/>
      <w:r>
        <w:t>, Service records, Billing details and feedback, Reports and Dashboards) from the search bar and move it using the arrow button  &gt;&gt;  Next.</w:t>
      </w:r>
      <w:r>
        <w:br/>
      </w:r>
    </w:p>
    <w:p w:rsidR="00A0375E" w:rsidRDefault="00F04BC8">
      <w:pPr>
        <w:numPr>
          <w:ilvl w:val="0"/>
          <w:numId w:val="63"/>
        </w:numPr>
        <w:ind w:left="420"/>
      </w:pPr>
      <w:r>
        <w:t>To Add User Profiles:</w:t>
      </w:r>
    </w:p>
    <w:p w:rsidR="00A0375E" w:rsidRDefault="00F04BC8">
      <w:pPr>
        <w:spacing w:before="300" w:after="300" w:line="331" w:lineRule="auto"/>
        <w:ind w:left="420"/>
      </w:pPr>
      <w:r>
        <w:rPr>
          <w:noProof/>
        </w:rPr>
        <w:drawing>
          <wp:inline distT="114300" distB="114300" distL="114300" distR="114300">
            <wp:extent cx="5731200" cy="1943100"/>
            <wp:effectExtent l="9525" t="9525" r="9525" b="9525"/>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731200" cy="1943100"/>
                    </a:xfrm>
                    <a:prstGeom prst="rect">
                      <a:avLst/>
                    </a:prstGeom>
                    <a:ln w="9525">
                      <a:solidFill>
                        <a:srgbClr val="000000"/>
                      </a:solidFill>
                      <a:prstDash val="solid"/>
                    </a:ln>
                  </pic:spPr>
                </pic:pic>
              </a:graphicData>
            </a:graphic>
          </wp:inline>
        </w:drawing>
      </w:r>
    </w:p>
    <w:p w:rsidR="00A0375E" w:rsidRDefault="00F04BC8">
      <w:pPr>
        <w:spacing w:before="300" w:line="331" w:lineRule="auto"/>
        <w:ind w:left="420"/>
      </w:pPr>
      <w:r>
        <w:lastRenderedPageBreak/>
        <w:t>Search profiles (System administrator) in the search bar &gt;</w:t>
      </w:r>
      <w:proofErr w:type="gramStart"/>
      <w:r>
        <w:t>&gt;  click</w:t>
      </w:r>
      <w:proofErr w:type="gramEnd"/>
      <w:r>
        <w:t xml:space="preserve"> on the arrow button &gt;&gt;  save &amp; finish.</w:t>
      </w:r>
    </w:p>
    <w:p w:rsidR="00A0375E" w:rsidRDefault="00A0375E"/>
    <w:p w:rsidR="00A0375E" w:rsidRDefault="00F04BC8">
      <w:pPr>
        <w:pStyle w:val="Heading3"/>
        <w:keepNext w:val="0"/>
        <w:keepLines w:val="0"/>
        <w:spacing w:before="300" w:after="160" w:line="360" w:lineRule="auto"/>
        <w:rPr>
          <w:b/>
          <w:color w:val="2D2828"/>
          <w:sz w:val="38"/>
          <w:szCs w:val="38"/>
        </w:rPr>
      </w:pPr>
      <w:bookmarkStart w:id="16" w:name="_3q886zea2p6i" w:colFirst="0" w:colLast="0"/>
      <w:bookmarkEnd w:id="16"/>
      <w:r>
        <w:rPr>
          <w:b/>
          <w:color w:val="2D2828"/>
          <w:sz w:val="38"/>
          <w:szCs w:val="38"/>
        </w:rPr>
        <w:t>Fields</w:t>
      </w:r>
    </w:p>
    <w:p w:rsidR="00A0375E" w:rsidRDefault="00F04BC8">
      <w:pPr>
        <w:shd w:val="clear" w:color="auto" w:fill="FFFFFF"/>
        <w:spacing w:line="331" w:lineRule="auto"/>
        <w:rPr>
          <w:sz w:val="21"/>
          <w:szCs w:val="21"/>
        </w:rPr>
      </w:pPr>
      <w:r>
        <w:rPr>
          <w:sz w:val="21"/>
          <w:szCs w:val="21"/>
        </w:rP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rsidR="00A0375E" w:rsidRDefault="00F04BC8">
      <w:pPr>
        <w:shd w:val="clear" w:color="auto" w:fill="FFFFFF"/>
        <w:spacing w:line="331" w:lineRule="auto"/>
        <w:rPr>
          <w:sz w:val="21"/>
          <w:szCs w:val="21"/>
        </w:rPr>
      </w:pPr>
      <w:r>
        <w:rPr>
          <w:sz w:val="21"/>
          <w:szCs w:val="21"/>
        </w:rPr>
        <w:t xml:space="preserve">Types of Fields </w:t>
      </w:r>
    </w:p>
    <w:p w:rsidR="00A0375E" w:rsidRDefault="00F04BC8">
      <w:pPr>
        <w:numPr>
          <w:ilvl w:val="0"/>
          <w:numId w:val="101"/>
        </w:numPr>
        <w:shd w:val="clear" w:color="auto" w:fill="FFFFFF"/>
        <w:ind w:left="420"/>
      </w:pPr>
      <w:r>
        <w:rPr>
          <w:sz w:val="21"/>
          <w:szCs w:val="21"/>
        </w:rPr>
        <w:t xml:space="preserve">Standard Fields </w:t>
      </w:r>
    </w:p>
    <w:p w:rsidR="00A0375E" w:rsidRDefault="00F04BC8">
      <w:pPr>
        <w:numPr>
          <w:ilvl w:val="0"/>
          <w:numId w:val="101"/>
        </w:numPr>
        <w:shd w:val="clear" w:color="auto" w:fill="FFFFFF"/>
        <w:ind w:left="420"/>
      </w:pPr>
      <w:r>
        <w:rPr>
          <w:sz w:val="21"/>
          <w:szCs w:val="21"/>
        </w:rPr>
        <w:t xml:space="preserve">Custom Fields </w:t>
      </w:r>
    </w:p>
    <w:p w:rsidR="00A0375E" w:rsidRDefault="00F04BC8">
      <w:pPr>
        <w:shd w:val="clear" w:color="auto" w:fill="FFFFFF"/>
        <w:spacing w:before="360" w:line="288" w:lineRule="auto"/>
        <w:rPr>
          <w:b/>
          <w:sz w:val="21"/>
          <w:szCs w:val="21"/>
        </w:rPr>
      </w:pPr>
      <w:r>
        <w:rPr>
          <w:b/>
          <w:sz w:val="21"/>
          <w:szCs w:val="21"/>
        </w:rPr>
        <w:t xml:space="preserve">Standard Fields: </w:t>
      </w:r>
    </w:p>
    <w:p w:rsidR="00A0375E" w:rsidRDefault="00F04BC8">
      <w:pPr>
        <w:shd w:val="clear" w:color="auto" w:fill="FFFFFF"/>
        <w:spacing w:before="40" w:line="317" w:lineRule="auto"/>
        <w:ind w:right="200"/>
        <w:rPr>
          <w:sz w:val="21"/>
          <w:szCs w:val="21"/>
        </w:rPr>
      </w:pPr>
      <w:r>
        <w:rPr>
          <w:sz w:val="21"/>
          <w:szCs w:val="21"/>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rsidR="00A0375E" w:rsidRDefault="00F04BC8">
      <w:pPr>
        <w:numPr>
          <w:ilvl w:val="0"/>
          <w:numId w:val="105"/>
        </w:numPr>
        <w:shd w:val="clear" w:color="auto" w:fill="FFFFFF"/>
      </w:pPr>
      <w:r>
        <w:rPr>
          <w:sz w:val="21"/>
          <w:szCs w:val="21"/>
        </w:rPr>
        <w:t xml:space="preserve"> Created By </w:t>
      </w:r>
    </w:p>
    <w:p w:rsidR="00A0375E" w:rsidRDefault="00F04BC8">
      <w:pPr>
        <w:numPr>
          <w:ilvl w:val="0"/>
          <w:numId w:val="105"/>
        </w:numPr>
        <w:shd w:val="clear" w:color="auto" w:fill="FFFFFF"/>
      </w:pPr>
      <w:r>
        <w:rPr>
          <w:sz w:val="21"/>
          <w:szCs w:val="21"/>
        </w:rPr>
        <w:t xml:space="preserve"> Owner </w:t>
      </w:r>
    </w:p>
    <w:p w:rsidR="00A0375E" w:rsidRDefault="00F04BC8">
      <w:pPr>
        <w:numPr>
          <w:ilvl w:val="0"/>
          <w:numId w:val="105"/>
        </w:numPr>
        <w:shd w:val="clear" w:color="auto" w:fill="FFFFFF"/>
      </w:pPr>
      <w:r>
        <w:rPr>
          <w:sz w:val="21"/>
          <w:szCs w:val="21"/>
        </w:rPr>
        <w:t xml:space="preserve"> Last Modified</w:t>
      </w:r>
    </w:p>
    <w:p w:rsidR="00A0375E" w:rsidRDefault="00F04BC8">
      <w:pPr>
        <w:numPr>
          <w:ilvl w:val="0"/>
          <w:numId w:val="105"/>
        </w:numPr>
        <w:shd w:val="clear" w:color="auto" w:fill="FFFFFF"/>
        <w:spacing w:after="160"/>
      </w:pPr>
      <w:r>
        <w:rPr>
          <w:sz w:val="21"/>
          <w:szCs w:val="21"/>
        </w:rPr>
        <w:t xml:space="preserve"> Field Made During </w:t>
      </w:r>
      <w:proofErr w:type="gramStart"/>
      <w:r>
        <w:rPr>
          <w:sz w:val="21"/>
          <w:szCs w:val="21"/>
        </w:rPr>
        <w:t>object</w:t>
      </w:r>
      <w:proofErr w:type="gramEnd"/>
      <w:r>
        <w:rPr>
          <w:sz w:val="21"/>
          <w:szCs w:val="21"/>
        </w:rPr>
        <w:t xml:space="preserve"> Creation </w:t>
      </w:r>
    </w:p>
    <w:p w:rsidR="00A0375E" w:rsidRDefault="00A0375E"/>
    <w:p w:rsidR="00A0375E" w:rsidRDefault="00F04BC8">
      <w:pPr>
        <w:shd w:val="clear" w:color="auto" w:fill="FFFFFF"/>
        <w:spacing w:before="40" w:line="288" w:lineRule="auto"/>
        <w:rPr>
          <w:b/>
          <w:sz w:val="21"/>
          <w:szCs w:val="21"/>
        </w:rPr>
      </w:pPr>
      <w:r>
        <w:rPr>
          <w:b/>
          <w:sz w:val="21"/>
          <w:szCs w:val="21"/>
        </w:rPr>
        <w:t xml:space="preserve">Custom Fields: </w:t>
      </w:r>
    </w:p>
    <w:p w:rsidR="00A0375E" w:rsidRDefault="00F04BC8">
      <w:pPr>
        <w:shd w:val="clear" w:color="auto" w:fill="FFFFFF"/>
        <w:spacing w:before="40" w:line="288" w:lineRule="auto"/>
        <w:rPr>
          <w:sz w:val="21"/>
          <w:szCs w:val="21"/>
        </w:rPr>
      </w:pPr>
      <w:r>
        <w:rPr>
          <w:sz w:val="21"/>
          <w:szCs w:val="21"/>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17" w:name="_5pcq7exmzivh" w:colFirst="0" w:colLast="0"/>
      <w:bookmarkEnd w:id="17"/>
      <w:r>
        <w:rPr>
          <w:b/>
          <w:color w:val="2D2828"/>
          <w:sz w:val="38"/>
          <w:szCs w:val="38"/>
        </w:rPr>
        <w:t>Creation of fields for the Customer Details object</w:t>
      </w:r>
    </w:p>
    <w:p w:rsidR="00A0375E" w:rsidRDefault="00F04BC8">
      <w:pPr>
        <w:shd w:val="clear" w:color="auto" w:fill="FFFFFF"/>
        <w:spacing w:line="331" w:lineRule="auto"/>
        <w:rPr>
          <w:b/>
          <w:sz w:val="21"/>
          <w:szCs w:val="21"/>
        </w:rPr>
      </w:pPr>
      <w:r>
        <w:rPr>
          <w:b/>
          <w:sz w:val="21"/>
          <w:szCs w:val="21"/>
        </w:rPr>
        <w:t>1. To create fields in an object:</w:t>
      </w:r>
    </w:p>
    <w:p w:rsidR="00A0375E" w:rsidRDefault="00F04BC8">
      <w:pPr>
        <w:numPr>
          <w:ilvl w:val="0"/>
          <w:numId w:val="27"/>
        </w:numPr>
        <w:ind w:left="420"/>
      </w:pPr>
      <w:r>
        <w:rPr>
          <w:sz w:val="21"/>
          <w:szCs w:val="21"/>
        </w:rPr>
        <w:t xml:space="preserve">Go to setup &gt;&gt; click on Object Manager &gt;&gt; type object </w:t>
      </w:r>
      <w:proofErr w:type="gramStart"/>
      <w:r>
        <w:rPr>
          <w:sz w:val="21"/>
          <w:szCs w:val="21"/>
        </w:rPr>
        <w:t>name(</w:t>
      </w:r>
      <w:proofErr w:type="gramEnd"/>
      <w:r>
        <w:rPr>
          <w:sz w:val="21"/>
          <w:szCs w:val="21"/>
        </w:rPr>
        <w:t>Customer Details) in search bar &gt;&gt; click on the object.</w:t>
      </w:r>
    </w:p>
    <w:p w:rsidR="00A0375E" w:rsidRDefault="00F04BC8">
      <w:pPr>
        <w:shd w:val="clear" w:color="auto" w:fill="FFFFFF"/>
        <w:spacing w:line="331" w:lineRule="auto"/>
        <w:ind w:left="140" w:right="-40"/>
        <w:rPr>
          <w:sz w:val="21"/>
          <w:szCs w:val="21"/>
        </w:rPr>
      </w:pPr>
      <w:r>
        <w:rPr>
          <w:noProof/>
          <w:sz w:val="21"/>
          <w:szCs w:val="21"/>
        </w:rPr>
        <w:drawing>
          <wp:inline distT="114300" distB="114300" distL="114300" distR="114300">
            <wp:extent cx="5651500" cy="1028700"/>
            <wp:effectExtent l="9525" t="9525" r="9525" b="9525"/>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5651500" cy="1028700"/>
                    </a:xfrm>
                    <a:prstGeom prst="rect">
                      <a:avLst/>
                    </a:prstGeom>
                    <a:ln w="9525">
                      <a:solidFill>
                        <a:srgbClr val="000000"/>
                      </a:solidFill>
                      <a:prstDash val="solid"/>
                    </a:ln>
                  </pic:spPr>
                </pic:pic>
              </a:graphicData>
            </a:graphic>
          </wp:inline>
        </w:drawing>
      </w:r>
    </w:p>
    <w:p w:rsidR="00A0375E" w:rsidRDefault="00F04BC8">
      <w:pPr>
        <w:numPr>
          <w:ilvl w:val="0"/>
          <w:numId w:val="133"/>
        </w:numPr>
        <w:ind w:left="460"/>
      </w:pPr>
      <w:r>
        <w:rPr>
          <w:sz w:val="21"/>
          <w:szCs w:val="21"/>
        </w:rPr>
        <w:t>Now click on “Fields &amp; Relationships” &gt;&gt; New</w:t>
      </w:r>
    </w:p>
    <w:p w:rsidR="00A0375E" w:rsidRDefault="00F04BC8">
      <w:pPr>
        <w:shd w:val="clear" w:color="auto" w:fill="FFFFFF"/>
        <w:spacing w:line="331" w:lineRule="auto"/>
        <w:ind w:left="100"/>
        <w:rPr>
          <w:sz w:val="21"/>
          <w:szCs w:val="21"/>
        </w:rPr>
      </w:pPr>
      <w:r>
        <w:rPr>
          <w:noProof/>
          <w:sz w:val="21"/>
          <w:szCs w:val="21"/>
        </w:rPr>
        <w:lastRenderedPageBreak/>
        <w:drawing>
          <wp:inline distT="114300" distB="114300" distL="114300" distR="114300">
            <wp:extent cx="5731200" cy="2667000"/>
            <wp:effectExtent l="9525" t="9525" r="9525" b="9525"/>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
                    <a:srcRect/>
                    <a:stretch>
                      <a:fillRect/>
                    </a:stretch>
                  </pic:blipFill>
                  <pic:spPr>
                    <a:xfrm>
                      <a:off x="0" y="0"/>
                      <a:ext cx="5731200" cy="2667000"/>
                    </a:xfrm>
                    <a:prstGeom prst="rect">
                      <a:avLst/>
                    </a:prstGeom>
                    <a:ln w="9525">
                      <a:solidFill>
                        <a:srgbClr val="000000"/>
                      </a:solidFill>
                      <a:prstDash val="solid"/>
                    </a:ln>
                  </pic:spPr>
                </pic:pic>
              </a:graphicData>
            </a:graphic>
          </wp:inline>
        </w:drawing>
      </w:r>
      <w:r>
        <w:rPr>
          <w:sz w:val="21"/>
          <w:szCs w:val="21"/>
        </w:rPr>
        <w:t xml:space="preserve"> </w:t>
      </w:r>
    </w:p>
    <w:p w:rsidR="00A0375E" w:rsidRDefault="00A0375E">
      <w:pPr>
        <w:shd w:val="clear" w:color="auto" w:fill="FFFFFF"/>
        <w:rPr>
          <w:sz w:val="21"/>
          <w:szCs w:val="21"/>
        </w:rPr>
      </w:pPr>
    </w:p>
    <w:p w:rsidR="00A0375E" w:rsidRDefault="00F04BC8">
      <w:pPr>
        <w:numPr>
          <w:ilvl w:val="0"/>
          <w:numId w:val="95"/>
        </w:numPr>
        <w:ind w:left="460"/>
      </w:pPr>
      <w:r>
        <w:rPr>
          <w:sz w:val="21"/>
          <w:szCs w:val="21"/>
        </w:rPr>
        <w:t>Select Data Type as a “Phone”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209800"/>
            <wp:effectExtent l="9525" t="9525" r="9525" b="9525"/>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a:stretch>
                      <a:fillRect/>
                    </a:stretch>
                  </pic:blipFill>
                  <pic:spPr>
                    <a:xfrm>
                      <a:off x="0" y="0"/>
                      <a:ext cx="5731200" cy="2209800"/>
                    </a:xfrm>
                    <a:prstGeom prst="rect">
                      <a:avLst/>
                    </a:prstGeom>
                    <a:ln w="9525">
                      <a:solidFill>
                        <a:srgbClr val="000000"/>
                      </a:solidFill>
                      <a:prstDash val="solid"/>
                    </a:ln>
                  </pic:spPr>
                </pic:pic>
              </a:graphicData>
            </a:graphic>
          </wp:inline>
        </w:drawing>
      </w:r>
    </w:p>
    <w:p w:rsidR="00A0375E" w:rsidRDefault="00F04BC8">
      <w:pPr>
        <w:numPr>
          <w:ilvl w:val="0"/>
          <w:numId w:val="68"/>
        </w:numPr>
        <w:ind w:left="460"/>
      </w:pPr>
      <w:r>
        <w:rPr>
          <w:sz w:val="21"/>
          <w:szCs w:val="21"/>
        </w:rPr>
        <w:t>Click on next.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628900"/>
            <wp:effectExtent l="9525" t="9525" r="9525" b="9525"/>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5731200" cy="26289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sz w:val="21"/>
          <w:szCs w:val="21"/>
        </w:rPr>
        <w:t>5. Fill the Above as following:</w:t>
      </w:r>
    </w:p>
    <w:p w:rsidR="00A0375E" w:rsidRDefault="00F04BC8">
      <w:pPr>
        <w:numPr>
          <w:ilvl w:val="0"/>
          <w:numId w:val="124"/>
        </w:numPr>
      </w:pPr>
      <w:r>
        <w:rPr>
          <w:sz w:val="21"/>
          <w:szCs w:val="21"/>
        </w:rPr>
        <w:t>Field Label: Phone number</w:t>
      </w:r>
    </w:p>
    <w:p w:rsidR="00A0375E" w:rsidRDefault="00F04BC8">
      <w:pPr>
        <w:numPr>
          <w:ilvl w:val="0"/>
          <w:numId w:val="124"/>
        </w:numPr>
      </w:pPr>
      <w:r>
        <w:rPr>
          <w:sz w:val="21"/>
          <w:szCs w:val="21"/>
        </w:rPr>
        <w:t xml:space="preserve">Field </w:t>
      </w:r>
      <w:proofErr w:type="gramStart"/>
      <w:r>
        <w:rPr>
          <w:sz w:val="21"/>
          <w:szCs w:val="21"/>
        </w:rPr>
        <w:t>Name :</w:t>
      </w:r>
      <w:proofErr w:type="gramEnd"/>
      <w:r>
        <w:rPr>
          <w:sz w:val="21"/>
          <w:szCs w:val="21"/>
        </w:rPr>
        <w:t xml:space="preserve"> gets auto generated</w:t>
      </w:r>
    </w:p>
    <w:p w:rsidR="00A0375E" w:rsidRDefault="00F04BC8">
      <w:pPr>
        <w:numPr>
          <w:ilvl w:val="0"/>
          <w:numId w:val="124"/>
        </w:numPr>
      </w:pPr>
      <w:r>
        <w:rPr>
          <w:sz w:val="21"/>
          <w:szCs w:val="21"/>
        </w:rPr>
        <w:lastRenderedPageBreak/>
        <w:t>Click on Next &gt;&gt; Next &gt;&gt; Save and new.</w:t>
      </w:r>
    </w:p>
    <w:p w:rsidR="00A0375E" w:rsidRDefault="00A0375E">
      <w:pPr>
        <w:shd w:val="clear" w:color="auto" w:fill="FFFFFF"/>
        <w:rPr>
          <w:sz w:val="21"/>
          <w:szCs w:val="21"/>
        </w:rPr>
      </w:pPr>
    </w:p>
    <w:p w:rsidR="00A0375E" w:rsidRDefault="00F04BC8">
      <w:pPr>
        <w:shd w:val="clear" w:color="auto" w:fill="FFFFFF"/>
        <w:spacing w:before="40" w:line="288" w:lineRule="auto"/>
        <w:rPr>
          <w:sz w:val="21"/>
          <w:szCs w:val="21"/>
        </w:rPr>
      </w:pPr>
      <w:r>
        <w:rPr>
          <w:sz w:val="21"/>
          <w:szCs w:val="21"/>
        </w:rPr>
        <w:t>Note: Follow the above steps for the remaining field for the same object.</w:t>
      </w:r>
    </w:p>
    <w:p w:rsidR="00A0375E" w:rsidRDefault="00A0375E">
      <w:pPr>
        <w:shd w:val="clear" w:color="auto" w:fill="FFFFFF"/>
        <w:rPr>
          <w:sz w:val="21"/>
          <w:szCs w:val="21"/>
        </w:rPr>
      </w:pPr>
    </w:p>
    <w:p w:rsidR="00A0375E" w:rsidRDefault="00F04BC8">
      <w:pPr>
        <w:shd w:val="clear" w:color="auto" w:fill="FFFFFF"/>
        <w:spacing w:line="331" w:lineRule="auto"/>
        <w:rPr>
          <w:b/>
          <w:sz w:val="21"/>
          <w:szCs w:val="21"/>
        </w:rPr>
      </w:pPr>
      <w:r>
        <w:rPr>
          <w:b/>
          <w:sz w:val="21"/>
          <w:szCs w:val="21"/>
        </w:rPr>
        <w:t>2. To create another fields in an object:</w:t>
      </w:r>
    </w:p>
    <w:p w:rsidR="00A0375E" w:rsidRDefault="00F04BC8">
      <w:pPr>
        <w:numPr>
          <w:ilvl w:val="0"/>
          <w:numId w:val="104"/>
        </w:numPr>
        <w:ind w:left="360"/>
      </w:pPr>
      <w:r>
        <w:rPr>
          <w:sz w:val="21"/>
          <w:szCs w:val="21"/>
        </w:rPr>
        <w:t xml:space="preserve">Go to setup &gt;&gt; click on Object Manager &gt;&gt; type object </w:t>
      </w:r>
      <w:proofErr w:type="gramStart"/>
      <w:r>
        <w:rPr>
          <w:sz w:val="21"/>
          <w:szCs w:val="21"/>
        </w:rPr>
        <w:t>name(</w:t>
      </w:r>
      <w:proofErr w:type="gramEnd"/>
      <w:r>
        <w:rPr>
          <w:sz w:val="21"/>
          <w:szCs w:val="21"/>
        </w:rPr>
        <w:t>Customer Details) in search bar &gt;&gt; click on the object.</w:t>
      </w:r>
    </w:p>
    <w:p w:rsidR="00A0375E" w:rsidRDefault="00F04BC8">
      <w:pPr>
        <w:numPr>
          <w:ilvl w:val="0"/>
          <w:numId w:val="104"/>
        </w:numPr>
        <w:ind w:left="360"/>
      </w:pPr>
      <w:r>
        <w:rPr>
          <w:sz w:val="21"/>
          <w:szCs w:val="21"/>
        </w:rPr>
        <w:t>Now click on “Fields &amp; Relationships” &gt;&gt; New</w:t>
      </w:r>
    </w:p>
    <w:p w:rsidR="00A0375E" w:rsidRDefault="00F04BC8">
      <w:pPr>
        <w:numPr>
          <w:ilvl w:val="0"/>
          <w:numId w:val="104"/>
        </w:numPr>
        <w:ind w:left="360"/>
      </w:pPr>
      <w:r>
        <w:rPr>
          <w:sz w:val="21"/>
          <w:szCs w:val="21"/>
        </w:rPr>
        <w:t>Select Data type as a “Email” and Click on Next</w:t>
      </w:r>
    </w:p>
    <w:p w:rsidR="00A0375E" w:rsidRDefault="00F04BC8">
      <w:pPr>
        <w:numPr>
          <w:ilvl w:val="0"/>
          <w:numId w:val="104"/>
        </w:numPr>
        <w:ind w:left="360"/>
      </w:pPr>
      <w:r>
        <w:rPr>
          <w:sz w:val="21"/>
          <w:szCs w:val="21"/>
        </w:rPr>
        <w:t>Fill the Above as following:</w:t>
      </w:r>
    </w:p>
    <w:p w:rsidR="00A0375E" w:rsidRDefault="00F04BC8">
      <w:pPr>
        <w:numPr>
          <w:ilvl w:val="0"/>
          <w:numId w:val="15"/>
        </w:numPr>
      </w:pPr>
      <w:r>
        <w:rPr>
          <w:sz w:val="21"/>
          <w:szCs w:val="21"/>
        </w:rPr>
        <w:t xml:space="preserve">Field </w:t>
      </w:r>
      <w:proofErr w:type="gramStart"/>
      <w:r>
        <w:rPr>
          <w:sz w:val="21"/>
          <w:szCs w:val="21"/>
        </w:rPr>
        <w:t>Label :</w:t>
      </w:r>
      <w:proofErr w:type="gramEnd"/>
      <w:r>
        <w:rPr>
          <w:sz w:val="21"/>
          <w:szCs w:val="21"/>
        </w:rPr>
        <w:t xml:space="preserve"> Gmail</w:t>
      </w:r>
    </w:p>
    <w:p w:rsidR="00A0375E" w:rsidRDefault="00F04BC8">
      <w:pPr>
        <w:numPr>
          <w:ilvl w:val="0"/>
          <w:numId w:val="15"/>
        </w:numPr>
      </w:pPr>
      <w:r>
        <w:rPr>
          <w:sz w:val="21"/>
          <w:szCs w:val="21"/>
        </w:rPr>
        <w:t xml:space="preserve">Field </w:t>
      </w:r>
      <w:proofErr w:type="gramStart"/>
      <w:r>
        <w:rPr>
          <w:sz w:val="21"/>
          <w:szCs w:val="21"/>
        </w:rPr>
        <w:t>Name :</w:t>
      </w:r>
      <w:proofErr w:type="gramEnd"/>
      <w:r>
        <w:rPr>
          <w:sz w:val="21"/>
          <w:szCs w:val="21"/>
        </w:rPr>
        <w:t xml:space="preserve"> gets auto generated</w:t>
      </w:r>
    </w:p>
    <w:p w:rsidR="00A0375E" w:rsidRDefault="00F04BC8">
      <w:pPr>
        <w:numPr>
          <w:ilvl w:val="0"/>
          <w:numId w:val="15"/>
        </w:numPr>
      </w:pPr>
      <w:r>
        <w:rPr>
          <w:sz w:val="21"/>
          <w:szCs w:val="21"/>
        </w:rPr>
        <w:t xml:space="preserve">Click on </w:t>
      </w:r>
      <w:proofErr w:type="gramStart"/>
      <w:r>
        <w:rPr>
          <w:sz w:val="21"/>
          <w:szCs w:val="21"/>
        </w:rPr>
        <w:t>Next  &gt;</w:t>
      </w:r>
      <w:proofErr w:type="gramEnd"/>
      <w:r>
        <w:rPr>
          <w:sz w:val="21"/>
          <w:szCs w:val="21"/>
        </w:rPr>
        <w:t>&gt; Next  &gt;&gt; Save and new.</w:t>
      </w:r>
    </w:p>
    <w:p w:rsidR="00A0375E" w:rsidRDefault="00F04BC8">
      <w:pPr>
        <w:pStyle w:val="Heading3"/>
        <w:keepNext w:val="0"/>
        <w:keepLines w:val="0"/>
        <w:shd w:val="clear" w:color="auto" w:fill="FFFFFF"/>
        <w:spacing w:before="240" w:after="160" w:line="284" w:lineRule="auto"/>
        <w:rPr>
          <w:b/>
          <w:color w:val="2D2828"/>
          <w:sz w:val="38"/>
          <w:szCs w:val="38"/>
        </w:rPr>
      </w:pPr>
      <w:bookmarkStart w:id="18" w:name="_tj5ke281to41" w:colFirst="0" w:colLast="0"/>
      <w:bookmarkEnd w:id="18"/>
      <w:r>
        <w:rPr>
          <w:b/>
          <w:color w:val="2D2828"/>
          <w:sz w:val="38"/>
          <w:szCs w:val="38"/>
        </w:rPr>
        <w:t>Creation of Lookup Fields</w:t>
      </w:r>
    </w:p>
    <w:p w:rsidR="00A0375E" w:rsidRDefault="00F04BC8">
      <w:pPr>
        <w:shd w:val="clear" w:color="auto" w:fill="FFFFFF"/>
        <w:spacing w:before="300" w:after="300" w:line="331" w:lineRule="auto"/>
        <w:rPr>
          <w:b/>
          <w:sz w:val="21"/>
          <w:szCs w:val="21"/>
        </w:rPr>
      </w:pPr>
      <w:r>
        <w:rPr>
          <w:b/>
          <w:sz w:val="21"/>
          <w:szCs w:val="21"/>
        </w:rPr>
        <w:t xml:space="preserve">Creation of Lookup Field on Appointment </w:t>
      </w:r>
      <w:proofErr w:type="gramStart"/>
      <w:r>
        <w:rPr>
          <w:b/>
          <w:sz w:val="21"/>
          <w:szCs w:val="21"/>
        </w:rPr>
        <w:t>Object :</w:t>
      </w:r>
      <w:proofErr w:type="gramEnd"/>
    </w:p>
    <w:p w:rsidR="00A0375E" w:rsidRDefault="00F04BC8">
      <w:pPr>
        <w:numPr>
          <w:ilvl w:val="0"/>
          <w:numId w:val="42"/>
        </w:numPr>
      </w:pPr>
      <w:r>
        <w:rPr>
          <w:sz w:val="21"/>
          <w:szCs w:val="21"/>
        </w:rPr>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270000"/>
            <wp:effectExtent l="9525" t="9525" r="9525" b="9525"/>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a:stretch>
                      <a:fillRect/>
                    </a:stretch>
                  </pic:blipFill>
                  <pic:spPr>
                    <a:xfrm>
                      <a:off x="0" y="0"/>
                      <a:ext cx="5731200" cy="1270000"/>
                    </a:xfrm>
                    <a:prstGeom prst="rect">
                      <a:avLst/>
                    </a:prstGeom>
                    <a:ln w="9525">
                      <a:solidFill>
                        <a:srgbClr val="000000"/>
                      </a:solidFill>
                      <a:prstDash val="solid"/>
                    </a:ln>
                  </pic:spPr>
                </pic:pic>
              </a:graphicData>
            </a:graphic>
          </wp:inline>
        </w:drawing>
      </w:r>
    </w:p>
    <w:p w:rsidR="00A0375E" w:rsidRDefault="00F04BC8">
      <w:pPr>
        <w:numPr>
          <w:ilvl w:val="0"/>
          <w:numId w:val="23"/>
        </w:numPr>
      </w:pPr>
      <w:r>
        <w:rPr>
          <w:sz w:val="21"/>
          <w:szCs w:val="21"/>
        </w:rPr>
        <w:t xml:space="preserve">Now click on “Fields &amp; </w:t>
      </w:r>
      <w:proofErr w:type="gramStart"/>
      <w:r>
        <w:rPr>
          <w:sz w:val="21"/>
          <w:szCs w:val="21"/>
        </w:rPr>
        <w:t>Relationships”  &gt;</w:t>
      </w:r>
      <w:proofErr w:type="gramEnd"/>
      <w:r>
        <w:rPr>
          <w:sz w:val="21"/>
          <w:szCs w:val="21"/>
        </w:rPr>
        <w:t>&gt;  New</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016000"/>
            <wp:effectExtent l="9525" t="9525" r="9525" b="9525"/>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a:srcRect/>
                    <a:stretch>
                      <a:fillRect/>
                    </a:stretch>
                  </pic:blipFill>
                  <pic:spPr>
                    <a:xfrm>
                      <a:off x="0" y="0"/>
                      <a:ext cx="5731200" cy="1016000"/>
                    </a:xfrm>
                    <a:prstGeom prst="rect">
                      <a:avLst/>
                    </a:prstGeom>
                    <a:ln w="9525">
                      <a:solidFill>
                        <a:srgbClr val="000000"/>
                      </a:solidFill>
                      <a:prstDash val="solid"/>
                    </a:ln>
                  </pic:spPr>
                </pic:pic>
              </a:graphicData>
            </a:graphic>
          </wp:inline>
        </w:drawing>
      </w:r>
    </w:p>
    <w:p w:rsidR="00A0375E" w:rsidRDefault="00F04BC8">
      <w:pPr>
        <w:numPr>
          <w:ilvl w:val="0"/>
          <w:numId w:val="9"/>
        </w:numPr>
      </w:pPr>
      <w:r>
        <w:rPr>
          <w:sz w:val="21"/>
          <w:szCs w:val="21"/>
        </w:rPr>
        <w:t>Select “Look-up relationship” as data type and click Next.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651000"/>
            <wp:effectExtent l="9525" t="9525" r="9525" b="9525"/>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a:stretch>
                      <a:fillRect/>
                    </a:stretch>
                  </pic:blipFill>
                  <pic:spPr>
                    <a:xfrm>
                      <a:off x="0" y="0"/>
                      <a:ext cx="5731200" cy="1651000"/>
                    </a:xfrm>
                    <a:prstGeom prst="rect">
                      <a:avLst/>
                    </a:prstGeom>
                    <a:ln w="9525">
                      <a:solidFill>
                        <a:srgbClr val="000000"/>
                      </a:solidFill>
                      <a:prstDash val="solid"/>
                    </a:ln>
                  </pic:spPr>
                </pic:pic>
              </a:graphicData>
            </a:graphic>
          </wp:inline>
        </w:drawing>
      </w:r>
    </w:p>
    <w:p w:rsidR="00A0375E" w:rsidRDefault="00F04BC8">
      <w:pPr>
        <w:numPr>
          <w:ilvl w:val="0"/>
          <w:numId w:val="33"/>
        </w:numPr>
      </w:pPr>
      <w:r>
        <w:rPr>
          <w:sz w:val="21"/>
          <w:szCs w:val="21"/>
        </w:rPr>
        <w:t xml:space="preserve">Select the related object </w:t>
      </w:r>
      <w:proofErr w:type="gramStart"/>
      <w:r>
        <w:rPr>
          <w:sz w:val="21"/>
          <w:szCs w:val="21"/>
        </w:rPr>
        <w:t>“ Customer</w:t>
      </w:r>
      <w:proofErr w:type="gramEnd"/>
      <w:r>
        <w:rPr>
          <w:sz w:val="21"/>
          <w:szCs w:val="21"/>
        </w:rPr>
        <w:t xml:space="preserve"> Details” and click next.</w:t>
      </w:r>
    </w:p>
    <w:p w:rsidR="00A0375E" w:rsidRDefault="00F04BC8">
      <w:pPr>
        <w:numPr>
          <w:ilvl w:val="0"/>
          <w:numId w:val="33"/>
        </w:numPr>
      </w:pPr>
      <w:proofErr w:type="gramStart"/>
      <w:r>
        <w:rPr>
          <w:sz w:val="21"/>
          <w:szCs w:val="21"/>
        </w:rPr>
        <w:t>Next  &gt;</w:t>
      </w:r>
      <w:proofErr w:type="gramEnd"/>
      <w:r>
        <w:rPr>
          <w:sz w:val="21"/>
          <w:szCs w:val="21"/>
        </w:rPr>
        <w:t>&gt;  Next  &gt;&gt;  Save.</w:t>
      </w:r>
    </w:p>
    <w:p w:rsidR="00A0375E" w:rsidRDefault="00F04BC8">
      <w:pPr>
        <w:shd w:val="clear" w:color="auto" w:fill="FFFFFF"/>
        <w:spacing w:before="40" w:line="288" w:lineRule="auto"/>
        <w:rPr>
          <w:b/>
          <w:sz w:val="21"/>
          <w:szCs w:val="21"/>
        </w:rPr>
      </w:pPr>
      <w:r>
        <w:rPr>
          <w:b/>
          <w:sz w:val="21"/>
          <w:szCs w:val="21"/>
        </w:rPr>
        <w:t>Note: Make sure you complete Activity 4 Before continuing.</w:t>
      </w:r>
    </w:p>
    <w:p w:rsidR="00A0375E" w:rsidRDefault="00F04BC8">
      <w:pPr>
        <w:shd w:val="clear" w:color="auto" w:fill="FFFFFF"/>
        <w:spacing w:before="300" w:after="300" w:line="331" w:lineRule="auto"/>
        <w:rPr>
          <w:b/>
          <w:sz w:val="21"/>
          <w:szCs w:val="21"/>
        </w:rPr>
      </w:pPr>
      <w:r>
        <w:rPr>
          <w:b/>
          <w:sz w:val="21"/>
          <w:szCs w:val="21"/>
        </w:rPr>
        <w:lastRenderedPageBreak/>
        <w:t xml:space="preserve">Creation of Lookup Field on Service records </w:t>
      </w:r>
      <w:proofErr w:type="gramStart"/>
      <w:r>
        <w:rPr>
          <w:b/>
          <w:sz w:val="21"/>
          <w:szCs w:val="21"/>
        </w:rPr>
        <w:t>Object :</w:t>
      </w:r>
      <w:proofErr w:type="gramEnd"/>
    </w:p>
    <w:p w:rsidR="00A0375E" w:rsidRDefault="00F04BC8">
      <w:pPr>
        <w:numPr>
          <w:ilvl w:val="0"/>
          <w:numId w:val="17"/>
        </w:numPr>
      </w:pPr>
      <w:r>
        <w:rPr>
          <w:sz w:val="21"/>
          <w:szCs w:val="21"/>
        </w:rPr>
        <w:t xml:space="preserve">Go to </w:t>
      </w:r>
      <w:proofErr w:type="gramStart"/>
      <w:r>
        <w:rPr>
          <w:sz w:val="21"/>
          <w:szCs w:val="21"/>
        </w:rPr>
        <w:t>setup  &gt;</w:t>
      </w:r>
      <w:proofErr w:type="gramEnd"/>
      <w:r>
        <w:rPr>
          <w:sz w:val="21"/>
          <w:szCs w:val="21"/>
        </w:rPr>
        <w:t>&gt;  click on Object Manager  &gt;&gt;  type object name(  Service records ) in search bar  &gt;&gt;  click on the object.</w:t>
      </w:r>
    </w:p>
    <w:p w:rsidR="00A0375E" w:rsidRDefault="00F04BC8">
      <w:pPr>
        <w:numPr>
          <w:ilvl w:val="0"/>
          <w:numId w:val="17"/>
        </w:numPr>
      </w:pPr>
      <w:r>
        <w:rPr>
          <w:sz w:val="21"/>
          <w:szCs w:val="21"/>
        </w:rPr>
        <w:t xml:space="preserve">Now click on “Fields &amp; </w:t>
      </w:r>
      <w:proofErr w:type="gramStart"/>
      <w:r>
        <w:rPr>
          <w:sz w:val="21"/>
          <w:szCs w:val="21"/>
        </w:rPr>
        <w:t>Relationships”  &gt;</w:t>
      </w:r>
      <w:proofErr w:type="gramEnd"/>
      <w:r>
        <w:rPr>
          <w:sz w:val="21"/>
          <w:szCs w:val="21"/>
        </w:rPr>
        <w:t>&gt;  New</w:t>
      </w:r>
    </w:p>
    <w:p w:rsidR="00A0375E" w:rsidRDefault="00F04BC8">
      <w:pPr>
        <w:numPr>
          <w:ilvl w:val="0"/>
          <w:numId w:val="17"/>
        </w:numPr>
      </w:pPr>
      <w:r>
        <w:rPr>
          <w:sz w:val="21"/>
          <w:szCs w:val="21"/>
        </w:rPr>
        <w:t>Select “Look-up relationship” as data type and click Next.</w:t>
      </w:r>
    </w:p>
    <w:p w:rsidR="00A0375E" w:rsidRDefault="00F04BC8">
      <w:pPr>
        <w:numPr>
          <w:ilvl w:val="0"/>
          <w:numId w:val="17"/>
        </w:numPr>
      </w:pPr>
      <w:r>
        <w:rPr>
          <w:sz w:val="21"/>
          <w:szCs w:val="21"/>
        </w:rPr>
        <w:t xml:space="preserve">Select the related object </w:t>
      </w:r>
      <w:proofErr w:type="gramStart"/>
      <w:r>
        <w:rPr>
          <w:sz w:val="21"/>
          <w:szCs w:val="21"/>
        </w:rPr>
        <w:t>“ Appointment</w:t>
      </w:r>
      <w:proofErr w:type="gramEnd"/>
      <w:r>
        <w:rPr>
          <w:sz w:val="21"/>
          <w:szCs w:val="21"/>
        </w:rPr>
        <w:t xml:space="preserve"> ” and click next.</w:t>
      </w:r>
    </w:p>
    <w:p w:rsidR="00A0375E" w:rsidRDefault="00F04BC8">
      <w:pPr>
        <w:numPr>
          <w:ilvl w:val="0"/>
          <w:numId w:val="17"/>
        </w:numPr>
      </w:pPr>
      <w:r>
        <w:rPr>
          <w:sz w:val="21"/>
          <w:szCs w:val="21"/>
        </w:rPr>
        <w:t>Make it a required field so click on Required.</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698500"/>
            <wp:effectExtent l="9525" t="9525" r="9525" b="9525"/>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6"/>
                    <a:srcRect/>
                    <a:stretch>
                      <a:fillRect/>
                    </a:stretch>
                  </pic:blipFill>
                  <pic:spPr>
                    <a:xfrm>
                      <a:off x="0" y="0"/>
                      <a:ext cx="5731200" cy="698500"/>
                    </a:xfrm>
                    <a:prstGeom prst="rect">
                      <a:avLst/>
                    </a:prstGeom>
                    <a:ln w="9525">
                      <a:solidFill>
                        <a:srgbClr val="000000"/>
                      </a:solidFill>
                      <a:prstDash val="solid"/>
                    </a:ln>
                  </pic:spPr>
                </pic:pic>
              </a:graphicData>
            </a:graphic>
          </wp:inline>
        </w:drawing>
      </w:r>
    </w:p>
    <w:p w:rsidR="00A0375E" w:rsidRDefault="00F04BC8">
      <w:pPr>
        <w:numPr>
          <w:ilvl w:val="0"/>
          <w:numId w:val="21"/>
        </w:numPr>
      </w:pPr>
      <w:r>
        <w:rPr>
          <w:sz w:val="21"/>
          <w:szCs w:val="21"/>
        </w:rPr>
        <w:t>Scroll down for Lookup Filter and click on Show filter settings.</w:t>
      </w:r>
    </w:p>
    <w:p w:rsidR="00A0375E" w:rsidRDefault="00F04BC8">
      <w:pPr>
        <w:numPr>
          <w:ilvl w:val="0"/>
          <w:numId w:val="21"/>
        </w:numPr>
      </w:pPr>
      <w:r>
        <w:rPr>
          <w:sz w:val="21"/>
          <w:szCs w:val="21"/>
        </w:rPr>
        <w:t>Now add the filter criteria.</w:t>
      </w:r>
    </w:p>
    <w:p w:rsidR="00A0375E" w:rsidRDefault="00F04BC8">
      <w:pPr>
        <w:numPr>
          <w:ilvl w:val="0"/>
          <w:numId w:val="21"/>
        </w:numPr>
      </w:pPr>
      <w:proofErr w:type="gramStart"/>
      <w:r>
        <w:rPr>
          <w:sz w:val="21"/>
          <w:szCs w:val="21"/>
        </w:rPr>
        <w:t>Field :</w:t>
      </w:r>
      <w:proofErr w:type="gramEnd"/>
      <w:r>
        <w:rPr>
          <w:sz w:val="21"/>
          <w:szCs w:val="21"/>
        </w:rPr>
        <w:t xml:space="preserve"> Appointment: Appointment Date  &gt;&gt;  Operator : less than   &gt;&gt; select field  &gt;&gt;  Appointment: Created Date</w:t>
      </w:r>
    </w:p>
    <w:p w:rsidR="00A0375E" w:rsidRDefault="00F04BC8">
      <w:pPr>
        <w:numPr>
          <w:ilvl w:val="0"/>
          <w:numId w:val="21"/>
        </w:numPr>
      </w:pPr>
      <w:r>
        <w:rPr>
          <w:sz w:val="21"/>
          <w:szCs w:val="21"/>
        </w:rPr>
        <w:t>Filter type should be Required.</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273300"/>
            <wp:effectExtent l="9525" t="9525" r="9525" b="9525"/>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5731200" cy="2273300"/>
                    </a:xfrm>
                    <a:prstGeom prst="rect">
                      <a:avLst/>
                    </a:prstGeom>
                    <a:ln w="9525">
                      <a:solidFill>
                        <a:srgbClr val="000000"/>
                      </a:solidFill>
                      <a:prstDash val="solid"/>
                    </a:ln>
                  </pic:spPr>
                </pic:pic>
              </a:graphicData>
            </a:graphic>
          </wp:inline>
        </w:drawing>
      </w:r>
    </w:p>
    <w:p w:rsidR="00A0375E" w:rsidRDefault="00F04BC8">
      <w:pPr>
        <w:numPr>
          <w:ilvl w:val="0"/>
          <w:numId w:val="11"/>
        </w:numPr>
      </w:pPr>
      <w:r>
        <w:rPr>
          <w:sz w:val="21"/>
          <w:szCs w:val="21"/>
        </w:rPr>
        <w:t xml:space="preserve">Error </w:t>
      </w:r>
      <w:proofErr w:type="gramStart"/>
      <w:r>
        <w:rPr>
          <w:sz w:val="21"/>
          <w:szCs w:val="21"/>
        </w:rPr>
        <w:t>Message :</w:t>
      </w:r>
      <w:proofErr w:type="gramEnd"/>
      <w:r>
        <w:rPr>
          <w:sz w:val="21"/>
          <w:szCs w:val="21"/>
        </w:rPr>
        <w:t xml:space="preserve"> Value does not match the criteria.</w:t>
      </w:r>
    </w:p>
    <w:p w:rsidR="00A0375E" w:rsidRDefault="00F04BC8">
      <w:pPr>
        <w:numPr>
          <w:ilvl w:val="0"/>
          <w:numId w:val="11"/>
        </w:numPr>
      </w:pPr>
      <w:r>
        <w:rPr>
          <w:sz w:val="21"/>
          <w:szCs w:val="21"/>
        </w:rPr>
        <w:t>Enable the filter by click on Active.</w:t>
      </w:r>
    </w:p>
    <w:p w:rsidR="00A0375E" w:rsidRDefault="00F04BC8">
      <w:pPr>
        <w:numPr>
          <w:ilvl w:val="0"/>
          <w:numId w:val="11"/>
        </w:numPr>
      </w:pPr>
      <w:proofErr w:type="gramStart"/>
      <w:r>
        <w:rPr>
          <w:sz w:val="21"/>
          <w:szCs w:val="21"/>
        </w:rPr>
        <w:t>Next  &gt;</w:t>
      </w:r>
      <w:proofErr w:type="gramEnd"/>
      <w:r>
        <w:rPr>
          <w:sz w:val="21"/>
          <w:szCs w:val="21"/>
        </w:rPr>
        <w:t>&gt;  Next  &gt;&gt;  Save.</w:t>
      </w:r>
    </w:p>
    <w:p w:rsidR="00A0375E" w:rsidRDefault="00A0375E">
      <w:pPr>
        <w:shd w:val="clear" w:color="auto" w:fill="FFFFFF"/>
        <w:rPr>
          <w:sz w:val="21"/>
          <w:szCs w:val="21"/>
        </w:rPr>
      </w:pPr>
    </w:p>
    <w:p w:rsidR="00A0375E" w:rsidRDefault="00F04BC8">
      <w:pPr>
        <w:shd w:val="clear" w:color="auto" w:fill="FFFFFF"/>
        <w:spacing w:before="300" w:after="300" w:line="331" w:lineRule="auto"/>
        <w:rPr>
          <w:b/>
          <w:sz w:val="21"/>
          <w:szCs w:val="21"/>
        </w:rPr>
      </w:pPr>
      <w:r>
        <w:rPr>
          <w:b/>
          <w:sz w:val="21"/>
          <w:szCs w:val="21"/>
        </w:rPr>
        <w:t xml:space="preserve">Creation of Lookup Field on Billing details and feedback </w:t>
      </w:r>
      <w:proofErr w:type="gramStart"/>
      <w:r>
        <w:rPr>
          <w:b/>
          <w:sz w:val="21"/>
          <w:szCs w:val="21"/>
        </w:rPr>
        <w:t>Object :</w:t>
      </w:r>
      <w:proofErr w:type="gramEnd"/>
    </w:p>
    <w:p w:rsidR="00A0375E" w:rsidRDefault="00F04BC8">
      <w:pPr>
        <w:numPr>
          <w:ilvl w:val="0"/>
          <w:numId w:val="14"/>
        </w:numPr>
      </w:pPr>
      <w:r>
        <w:rPr>
          <w:sz w:val="21"/>
          <w:szCs w:val="21"/>
        </w:rPr>
        <w:t xml:space="preserve">Go to setup &gt;&gt; click on Object Manager &gt;&gt; type object </w:t>
      </w:r>
      <w:proofErr w:type="gramStart"/>
      <w:r>
        <w:rPr>
          <w:sz w:val="21"/>
          <w:szCs w:val="21"/>
        </w:rPr>
        <w:t xml:space="preserve">name(  </w:t>
      </w:r>
      <w:proofErr w:type="gramEnd"/>
      <w:r>
        <w:rPr>
          <w:sz w:val="21"/>
          <w:szCs w:val="21"/>
        </w:rPr>
        <w:t>Billing details and feedback ) in search bar &gt;&gt; click on the object.</w:t>
      </w:r>
    </w:p>
    <w:p w:rsidR="00A0375E" w:rsidRDefault="00F04BC8">
      <w:pPr>
        <w:numPr>
          <w:ilvl w:val="0"/>
          <w:numId w:val="14"/>
        </w:numPr>
      </w:pPr>
      <w:r>
        <w:rPr>
          <w:sz w:val="21"/>
          <w:szCs w:val="21"/>
        </w:rPr>
        <w:t>Now click on “Fields &amp; Relationships” &gt;&gt; New.</w:t>
      </w:r>
    </w:p>
    <w:p w:rsidR="00A0375E" w:rsidRDefault="00F04BC8">
      <w:pPr>
        <w:numPr>
          <w:ilvl w:val="0"/>
          <w:numId w:val="14"/>
        </w:numPr>
      </w:pPr>
      <w:r>
        <w:rPr>
          <w:sz w:val="21"/>
          <w:szCs w:val="21"/>
        </w:rPr>
        <w:t>Select “Look-up relationship” as data type and click Next.</w:t>
      </w:r>
    </w:p>
    <w:p w:rsidR="00A0375E" w:rsidRDefault="00F04BC8">
      <w:pPr>
        <w:numPr>
          <w:ilvl w:val="0"/>
          <w:numId w:val="14"/>
        </w:numPr>
      </w:pPr>
      <w:r>
        <w:rPr>
          <w:sz w:val="21"/>
          <w:szCs w:val="21"/>
        </w:rPr>
        <w:t xml:space="preserve">Select the related object </w:t>
      </w:r>
      <w:proofErr w:type="gramStart"/>
      <w:r>
        <w:rPr>
          <w:sz w:val="21"/>
          <w:szCs w:val="21"/>
        </w:rPr>
        <w:t>“ Service</w:t>
      </w:r>
      <w:proofErr w:type="gramEnd"/>
      <w:r>
        <w:rPr>
          <w:sz w:val="21"/>
          <w:szCs w:val="21"/>
        </w:rPr>
        <w:t xml:space="preserve"> records” and click next.</w:t>
      </w:r>
    </w:p>
    <w:p w:rsidR="00A0375E" w:rsidRDefault="00F04BC8">
      <w:pPr>
        <w:numPr>
          <w:ilvl w:val="0"/>
          <w:numId w:val="14"/>
        </w:numPr>
      </w:pPr>
      <w:r>
        <w:rPr>
          <w:sz w:val="21"/>
          <w:szCs w:val="21"/>
        </w:rPr>
        <w:t>Next &gt;&gt; Next &gt;&gt; Save &amp; new.</w:t>
      </w:r>
    </w:p>
    <w:p w:rsidR="00A0375E" w:rsidRDefault="00F04BC8">
      <w:pPr>
        <w:pStyle w:val="Heading3"/>
        <w:keepNext w:val="0"/>
        <w:keepLines w:val="0"/>
        <w:shd w:val="clear" w:color="auto" w:fill="FFFFFF"/>
        <w:spacing w:before="240" w:after="160" w:line="284" w:lineRule="auto"/>
        <w:rPr>
          <w:b/>
          <w:color w:val="2D2828"/>
          <w:sz w:val="38"/>
          <w:szCs w:val="38"/>
        </w:rPr>
      </w:pPr>
      <w:bookmarkStart w:id="19" w:name="_8hllx5blix51" w:colFirst="0" w:colLast="0"/>
      <w:bookmarkEnd w:id="19"/>
      <w:r>
        <w:rPr>
          <w:b/>
          <w:color w:val="2D2828"/>
          <w:sz w:val="38"/>
          <w:szCs w:val="38"/>
        </w:rPr>
        <w:t>Creation of Checkbox Fields</w:t>
      </w:r>
    </w:p>
    <w:p w:rsidR="00A0375E" w:rsidRDefault="00F04BC8">
      <w:pPr>
        <w:shd w:val="clear" w:color="auto" w:fill="FFFFFF"/>
        <w:spacing w:before="300" w:after="300" w:line="331" w:lineRule="auto"/>
        <w:rPr>
          <w:b/>
          <w:sz w:val="21"/>
          <w:szCs w:val="21"/>
        </w:rPr>
      </w:pPr>
      <w:r>
        <w:rPr>
          <w:b/>
          <w:sz w:val="21"/>
          <w:szCs w:val="21"/>
        </w:rPr>
        <w:t xml:space="preserve">Creation of Checkbox </w:t>
      </w:r>
      <w:proofErr w:type="gramStart"/>
      <w:r>
        <w:rPr>
          <w:b/>
          <w:sz w:val="21"/>
          <w:szCs w:val="21"/>
        </w:rPr>
        <w:t>Field  on</w:t>
      </w:r>
      <w:proofErr w:type="gramEnd"/>
      <w:r>
        <w:rPr>
          <w:b/>
          <w:sz w:val="21"/>
          <w:szCs w:val="21"/>
        </w:rPr>
        <w:t xml:space="preserve"> Appointment Object :</w:t>
      </w:r>
    </w:p>
    <w:p w:rsidR="00A0375E" w:rsidRDefault="00F04BC8">
      <w:pPr>
        <w:numPr>
          <w:ilvl w:val="0"/>
          <w:numId w:val="37"/>
        </w:numPr>
      </w:pPr>
      <w:r>
        <w:rPr>
          <w:sz w:val="21"/>
          <w:szCs w:val="21"/>
        </w:rPr>
        <w:lastRenderedPageBreak/>
        <w:t xml:space="preserve">Go to </w:t>
      </w:r>
      <w:proofErr w:type="gramStart"/>
      <w:r>
        <w:rPr>
          <w:sz w:val="21"/>
          <w:szCs w:val="21"/>
        </w:rPr>
        <w:t>setup  &gt;</w:t>
      </w:r>
      <w:proofErr w:type="gramEnd"/>
      <w:r>
        <w:rPr>
          <w:sz w:val="21"/>
          <w:szCs w:val="21"/>
        </w:rPr>
        <w:t>&gt;  click on Object Manager  &gt;&gt;  type object name(  Appointment  ) in search bar  &gt;&gt;  click on the object.</w:t>
      </w:r>
    </w:p>
    <w:p w:rsidR="00A0375E" w:rsidRDefault="00F04BC8">
      <w:pPr>
        <w:numPr>
          <w:ilvl w:val="0"/>
          <w:numId w:val="37"/>
        </w:numPr>
      </w:pPr>
      <w:r>
        <w:rPr>
          <w:sz w:val="21"/>
          <w:szCs w:val="21"/>
        </w:rPr>
        <w:t xml:space="preserve">Now click on “Fields &amp; </w:t>
      </w:r>
      <w:proofErr w:type="gramStart"/>
      <w:r>
        <w:rPr>
          <w:sz w:val="21"/>
          <w:szCs w:val="21"/>
        </w:rPr>
        <w:t>Relationships”  &gt;</w:t>
      </w:r>
      <w:proofErr w:type="gramEnd"/>
      <w:r>
        <w:rPr>
          <w:sz w:val="21"/>
          <w:szCs w:val="21"/>
        </w:rPr>
        <w:t>&gt;  New.</w:t>
      </w:r>
    </w:p>
    <w:p w:rsidR="00A0375E" w:rsidRDefault="00F04BC8">
      <w:pPr>
        <w:numPr>
          <w:ilvl w:val="0"/>
          <w:numId w:val="37"/>
        </w:numPr>
      </w:pPr>
      <w:r>
        <w:rPr>
          <w:sz w:val="21"/>
          <w:szCs w:val="21"/>
        </w:rPr>
        <w:t>Select “Check box” as data type and click Next.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247900"/>
            <wp:effectExtent l="9525" t="9525" r="9525" b="9525"/>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8"/>
                    <a:srcRect/>
                    <a:stretch>
                      <a:fillRect/>
                    </a:stretch>
                  </pic:blipFill>
                  <pic:spPr>
                    <a:xfrm>
                      <a:off x="0" y="0"/>
                      <a:ext cx="5731200" cy="2247900"/>
                    </a:xfrm>
                    <a:prstGeom prst="rect">
                      <a:avLst/>
                    </a:prstGeom>
                    <a:ln w="9525">
                      <a:solidFill>
                        <a:srgbClr val="000000"/>
                      </a:solidFill>
                      <a:prstDash val="solid"/>
                    </a:ln>
                  </pic:spPr>
                </pic:pic>
              </a:graphicData>
            </a:graphic>
          </wp:inline>
        </w:drawing>
      </w:r>
    </w:p>
    <w:p w:rsidR="00A0375E" w:rsidRDefault="00F04BC8">
      <w:pPr>
        <w:numPr>
          <w:ilvl w:val="0"/>
          <w:numId w:val="123"/>
        </w:numPr>
      </w:pPr>
      <w:r>
        <w:rPr>
          <w:sz w:val="21"/>
          <w:szCs w:val="21"/>
        </w:rPr>
        <w:t xml:space="preserve">Give the Field </w:t>
      </w:r>
      <w:proofErr w:type="gramStart"/>
      <w:r>
        <w:rPr>
          <w:sz w:val="21"/>
          <w:szCs w:val="21"/>
        </w:rPr>
        <w:t>Label :</w:t>
      </w:r>
      <w:proofErr w:type="gramEnd"/>
      <w:r>
        <w:rPr>
          <w:sz w:val="21"/>
          <w:szCs w:val="21"/>
        </w:rPr>
        <w:t xml:space="preserve"> Maintenance service</w:t>
      </w:r>
    </w:p>
    <w:p w:rsidR="00A0375E" w:rsidRDefault="00F04BC8">
      <w:pPr>
        <w:numPr>
          <w:ilvl w:val="0"/>
          <w:numId w:val="123"/>
        </w:numPr>
      </w:pPr>
      <w:r>
        <w:rPr>
          <w:sz w:val="21"/>
          <w:szCs w:val="21"/>
        </w:rPr>
        <w:t xml:space="preserve">Field </w:t>
      </w:r>
      <w:proofErr w:type="gramStart"/>
      <w:r>
        <w:rPr>
          <w:sz w:val="21"/>
          <w:szCs w:val="21"/>
        </w:rPr>
        <w:t>Name :</w:t>
      </w:r>
      <w:proofErr w:type="gramEnd"/>
      <w:r>
        <w:rPr>
          <w:sz w:val="21"/>
          <w:szCs w:val="21"/>
        </w:rPr>
        <w:t xml:space="preserve"> is auto populated </w:t>
      </w:r>
    </w:p>
    <w:p w:rsidR="00A0375E" w:rsidRDefault="00F04BC8">
      <w:pPr>
        <w:numPr>
          <w:ilvl w:val="0"/>
          <w:numId w:val="123"/>
        </w:numPr>
      </w:pPr>
      <w:r>
        <w:rPr>
          <w:sz w:val="21"/>
          <w:szCs w:val="21"/>
        </w:rPr>
        <w:t xml:space="preserve">Default </w:t>
      </w:r>
      <w:proofErr w:type="gramStart"/>
      <w:r>
        <w:rPr>
          <w:sz w:val="21"/>
          <w:szCs w:val="21"/>
        </w:rPr>
        <w:t>value :</w:t>
      </w:r>
      <w:proofErr w:type="gramEnd"/>
      <w:r>
        <w:rPr>
          <w:sz w:val="21"/>
          <w:szCs w:val="21"/>
        </w:rPr>
        <w:t xml:space="preserve"> unchecked </w:t>
      </w:r>
    </w:p>
    <w:p w:rsidR="00A0375E" w:rsidRDefault="00F04BC8">
      <w:pPr>
        <w:shd w:val="clear" w:color="auto" w:fill="FFFFFF"/>
        <w:spacing w:before="40" w:line="288" w:lineRule="auto"/>
        <w:rPr>
          <w:sz w:val="21"/>
          <w:szCs w:val="21"/>
        </w:rPr>
      </w:pPr>
      <w:r>
        <w:rPr>
          <w:noProof/>
          <w:sz w:val="21"/>
          <w:szCs w:val="21"/>
        </w:rPr>
        <w:drawing>
          <wp:inline distT="114300" distB="114300" distL="114300" distR="114300">
            <wp:extent cx="5731200" cy="2247900"/>
            <wp:effectExtent l="9525" t="9525" r="9525" b="952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731200" cy="2247900"/>
                    </a:xfrm>
                    <a:prstGeom prst="rect">
                      <a:avLst/>
                    </a:prstGeom>
                    <a:ln w="9525">
                      <a:solidFill>
                        <a:srgbClr val="000000"/>
                      </a:solidFill>
                      <a:prstDash val="solid"/>
                    </a:ln>
                  </pic:spPr>
                </pic:pic>
              </a:graphicData>
            </a:graphic>
          </wp:inline>
        </w:drawing>
      </w:r>
    </w:p>
    <w:p w:rsidR="00A0375E" w:rsidRDefault="00F04BC8">
      <w:pPr>
        <w:numPr>
          <w:ilvl w:val="0"/>
          <w:numId w:val="136"/>
        </w:numPr>
      </w:pPr>
      <w:r>
        <w:rPr>
          <w:sz w:val="21"/>
          <w:szCs w:val="21"/>
        </w:rPr>
        <w:t>Click on next &gt;</w:t>
      </w:r>
      <w:proofErr w:type="gramStart"/>
      <w:r>
        <w:rPr>
          <w:sz w:val="21"/>
          <w:szCs w:val="21"/>
        </w:rPr>
        <w:t>&gt;  next</w:t>
      </w:r>
      <w:proofErr w:type="gramEnd"/>
      <w:r>
        <w:rPr>
          <w:sz w:val="21"/>
          <w:szCs w:val="21"/>
        </w:rPr>
        <w:t xml:space="preserve"> &gt;&gt;  save.</w:t>
      </w:r>
    </w:p>
    <w:p w:rsidR="00A0375E" w:rsidRDefault="00A0375E">
      <w:pPr>
        <w:shd w:val="clear" w:color="auto" w:fill="FFFFFF"/>
        <w:rPr>
          <w:sz w:val="21"/>
          <w:szCs w:val="21"/>
        </w:rPr>
      </w:pPr>
    </w:p>
    <w:p w:rsidR="00A0375E" w:rsidRDefault="00F04BC8">
      <w:pPr>
        <w:shd w:val="clear" w:color="auto" w:fill="FFFFFF"/>
        <w:spacing w:before="300" w:after="300" w:line="331" w:lineRule="auto"/>
        <w:rPr>
          <w:b/>
          <w:sz w:val="21"/>
          <w:szCs w:val="21"/>
        </w:rPr>
      </w:pPr>
      <w:r>
        <w:rPr>
          <w:b/>
          <w:sz w:val="21"/>
          <w:szCs w:val="21"/>
        </w:rPr>
        <w:t xml:space="preserve">Creation of Another Checkbox </w:t>
      </w:r>
      <w:proofErr w:type="gramStart"/>
      <w:r>
        <w:rPr>
          <w:b/>
          <w:sz w:val="21"/>
          <w:szCs w:val="21"/>
        </w:rPr>
        <w:t>Field  on</w:t>
      </w:r>
      <w:proofErr w:type="gramEnd"/>
      <w:r>
        <w:rPr>
          <w:b/>
          <w:sz w:val="21"/>
          <w:szCs w:val="21"/>
        </w:rPr>
        <w:t xml:space="preserve"> Appointment Object :</w:t>
      </w:r>
    </w:p>
    <w:p w:rsidR="00A0375E" w:rsidRDefault="00F04BC8">
      <w:pPr>
        <w:numPr>
          <w:ilvl w:val="0"/>
          <w:numId w:val="5"/>
        </w:numPr>
      </w:pPr>
      <w:r>
        <w:rPr>
          <w:sz w:val="21"/>
          <w:szCs w:val="21"/>
        </w:rPr>
        <w:t xml:space="preserve">Repeat the steps </w:t>
      </w:r>
      <w:proofErr w:type="spellStart"/>
      <w:proofErr w:type="gramStart"/>
      <w:r>
        <w:rPr>
          <w:sz w:val="21"/>
          <w:szCs w:val="21"/>
        </w:rPr>
        <w:t>form</w:t>
      </w:r>
      <w:proofErr w:type="spellEnd"/>
      <w:proofErr w:type="gramEnd"/>
      <w:r>
        <w:rPr>
          <w:sz w:val="21"/>
          <w:szCs w:val="21"/>
        </w:rPr>
        <w:t xml:space="preserve"> 1 to 3.</w:t>
      </w:r>
    </w:p>
    <w:p w:rsidR="00A0375E" w:rsidRDefault="00F04BC8">
      <w:pPr>
        <w:numPr>
          <w:ilvl w:val="0"/>
          <w:numId w:val="5"/>
        </w:numPr>
      </w:pPr>
      <w:r>
        <w:rPr>
          <w:sz w:val="21"/>
          <w:szCs w:val="21"/>
        </w:rPr>
        <w:t xml:space="preserve">Give the Field </w:t>
      </w:r>
      <w:proofErr w:type="gramStart"/>
      <w:r>
        <w:rPr>
          <w:sz w:val="21"/>
          <w:szCs w:val="21"/>
        </w:rPr>
        <w:t>Label :</w:t>
      </w:r>
      <w:proofErr w:type="gramEnd"/>
      <w:r>
        <w:rPr>
          <w:sz w:val="21"/>
          <w:szCs w:val="21"/>
        </w:rPr>
        <w:t xml:space="preserve"> Repairs</w:t>
      </w:r>
    </w:p>
    <w:p w:rsidR="00A0375E" w:rsidRDefault="00F04BC8">
      <w:pPr>
        <w:numPr>
          <w:ilvl w:val="0"/>
          <w:numId w:val="5"/>
        </w:numPr>
      </w:pPr>
      <w:r>
        <w:rPr>
          <w:sz w:val="21"/>
          <w:szCs w:val="21"/>
        </w:rPr>
        <w:t xml:space="preserve">Field </w:t>
      </w:r>
      <w:proofErr w:type="spellStart"/>
      <w:proofErr w:type="gramStart"/>
      <w:r>
        <w:rPr>
          <w:sz w:val="21"/>
          <w:szCs w:val="21"/>
        </w:rPr>
        <w:t>Nme</w:t>
      </w:r>
      <w:proofErr w:type="spellEnd"/>
      <w:r>
        <w:rPr>
          <w:sz w:val="21"/>
          <w:szCs w:val="21"/>
        </w:rPr>
        <w:t xml:space="preserve"> :</w:t>
      </w:r>
      <w:proofErr w:type="gramEnd"/>
      <w:r>
        <w:rPr>
          <w:sz w:val="21"/>
          <w:szCs w:val="21"/>
        </w:rPr>
        <w:t xml:space="preserve"> is auto populated </w:t>
      </w:r>
    </w:p>
    <w:p w:rsidR="00A0375E" w:rsidRDefault="00F04BC8">
      <w:pPr>
        <w:numPr>
          <w:ilvl w:val="0"/>
          <w:numId w:val="5"/>
        </w:numPr>
      </w:pPr>
      <w:r>
        <w:rPr>
          <w:sz w:val="21"/>
          <w:szCs w:val="21"/>
        </w:rPr>
        <w:t xml:space="preserve">Default </w:t>
      </w:r>
      <w:proofErr w:type="gramStart"/>
      <w:r>
        <w:rPr>
          <w:sz w:val="21"/>
          <w:szCs w:val="21"/>
        </w:rPr>
        <w:t>value :</w:t>
      </w:r>
      <w:proofErr w:type="gramEnd"/>
      <w:r>
        <w:rPr>
          <w:sz w:val="21"/>
          <w:szCs w:val="21"/>
        </w:rPr>
        <w:t xml:space="preserve"> unchecked </w:t>
      </w:r>
    </w:p>
    <w:p w:rsidR="00A0375E" w:rsidRDefault="00F04BC8">
      <w:pPr>
        <w:numPr>
          <w:ilvl w:val="0"/>
          <w:numId w:val="5"/>
        </w:numPr>
      </w:pPr>
      <w:r>
        <w:rPr>
          <w:sz w:val="21"/>
          <w:szCs w:val="21"/>
        </w:rPr>
        <w:t xml:space="preserve">Click on </w:t>
      </w:r>
      <w:proofErr w:type="gramStart"/>
      <w:r>
        <w:rPr>
          <w:sz w:val="21"/>
          <w:szCs w:val="21"/>
        </w:rPr>
        <w:t>next  &gt;</w:t>
      </w:r>
      <w:proofErr w:type="gramEnd"/>
      <w:r>
        <w:rPr>
          <w:sz w:val="21"/>
          <w:szCs w:val="21"/>
        </w:rPr>
        <w:t>&gt;  next  &gt;&gt;  save.</w:t>
      </w:r>
    </w:p>
    <w:p w:rsidR="00A0375E" w:rsidRDefault="00A0375E">
      <w:pPr>
        <w:shd w:val="clear" w:color="auto" w:fill="FFFFFF"/>
        <w:rPr>
          <w:sz w:val="21"/>
          <w:szCs w:val="21"/>
        </w:rPr>
      </w:pPr>
    </w:p>
    <w:p w:rsidR="00A0375E" w:rsidRDefault="00F04BC8">
      <w:pPr>
        <w:numPr>
          <w:ilvl w:val="0"/>
          <w:numId w:val="62"/>
        </w:numPr>
      </w:pPr>
      <w:r>
        <w:rPr>
          <w:sz w:val="21"/>
          <w:szCs w:val="21"/>
        </w:rPr>
        <w:t xml:space="preserve"> Follow the same and create another checkbox with given names </w:t>
      </w:r>
    </w:p>
    <w:p w:rsidR="00A0375E" w:rsidRDefault="00F04BC8">
      <w:pPr>
        <w:numPr>
          <w:ilvl w:val="0"/>
          <w:numId w:val="62"/>
        </w:numPr>
      </w:pPr>
      <w:r>
        <w:rPr>
          <w:sz w:val="21"/>
          <w:szCs w:val="21"/>
        </w:rPr>
        <w:t xml:space="preserve">Give the Field </w:t>
      </w:r>
      <w:proofErr w:type="gramStart"/>
      <w:r>
        <w:rPr>
          <w:sz w:val="21"/>
          <w:szCs w:val="21"/>
        </w:rPr>
        <w:t>Label :</w:t>
      </w:r>
      <w:proofErr w:type="gramEnd"/>
      <w:r>
        <w:rPr>
          <w:sz w:val="21"/>
          <w:szCs w:val="21"/>
        </w:rPr>
        <w:t xml:space="preserve"> Replacement Parts</w:t>
      </w:r>
    </w:p>
    <w:p w:rsidR="00A0375E" w:rsidRDefault="00F04BC8">
      <w:pPr>
        <w:numPr>
          <w:ilvl w:val="0"/>
          <w:numId w:val="62"/>
        </w:numPr>
      </w:pPr>
      <w:r>
        <w:rPr>
          <w:sz w:val="21"/>
          <w:szCs w:val="21"/>
        </w:rPr>
        <w:t xml:space="preserve">Field </w:t>
      </w:r>
      <w:proofErr w:type="spellStart"/>
      <w:proofErr w:type="gramStart"/>
      <w:r>
        <w:rPr>
          <w:sz w:val="21"/>
          <w:szCs w:val="21"/>
        </w:rPr>
        <w:t>Nme</w:t>
      </w:r>
      <w:proofErr w:type="spellEnd"/>
      <w:r>
        <w:rPr>
          <w:sz w:val="21"/>
          <w:szCs w:val="21"/>
        </w:rPr>
        <w:t xml:space="preserve"> :</w:t>
      </w:r>
      <w:proofErr w:type="gramEnd"/>
      <w:r>
        <w:rPr>
          <w:sz w:val="21"/>
          <w:szCs w:val="21"/>
        </w:rPr>
        <w:t xml:space="preserve"> is auto populated </w:t>
      </w:r>
    </w:p>
    <w:p w:rsidR="00A0375E" w:rsidRDefault="00F04BC8">
      <w:pPr>
        <w:numPr>
          <w:ilvl w:val="0"/>
          <w:numId w:val="62"/>
        </w:numPr>
      </w:pPr>
      <w:r>
        <w:rPr>
          <w:sz w:val="21"/>
          <w:szCs w:val="21"/>
        </w:rPr>
        <w:t xml:space="preserve">Default </w:t>
      </w:r>
      <w:proofErr w:type="gramStart"/>
      <w:r>
        <w:rPr>
          <w:sz w:val="21"/>
          <w:szCs w:val="21"/>
        </w:rPr>
        <w:t>value :</w:t>
      </w:r>
      <w:proofErr w:type="gramEnd"/>
      <w:r>
        <w:rPr>
          <w:sz w:val="21"/>
          <w:szCs w:val="21"/>
        </w:rPr>
        <w:t xml:space="preserve"> unchecked </w:t>
      </w:r>
    </w:p>
    <w:p w:rsidR="00A0375E" w:rsidRDefault="00F04BC8">
      <w:pPr>
        <w:numPr>
          <w:ilvl w:val="0"/>
          <w:numId w:val="62"/>
        </w:numPr>
      </w:pPr>
      <w:r>
        <w:rPr>
          <w:sz w:val="21"/>
          <w:szCs w:val="21"/>
        </w:rPr>
        <w:t xml:space="preserve">Click on </w:t>
      </w:r>
      <w:proofErr w:type="gramStart"/>
      <w:r>
        <w:rPr>
          <w:sz w:val="21"/>
          <w:szCs w:val="21"/>
        </w:rPr>
        <w:t>next  &gt;</w:t>
      </w:r>
      <w:proofErr w:type="gramEnd"/>
      <w:r>
        <w:rPr>
          <w:sz w:val="21"/>
          <w:szCs w:val="21"/>
        </w:rPr>
        <w:t>&gt;  next  &gt;&gt;  save.</w:t>
      </w:r>
    </w:p>
    <w:p w:rsidR="00A0375E" w:rsidRDefault="00A0375E">
      <w:pPr>
        <w:shd w:val="clear" w:color="auto" w:fill="FFFFFF"/>
        <w:rPr>
          <w:sz w:val="21"/>
          <w:szCs w:val="21"/>
        </w:rPr>
      </w:pPr>
    </w:p>
    <w:p w:rsidR="00A0375E" w:rsidRDefault="00F04BC8">
      <w:pPr>
        <w:shd w:val="clear" w:color="auto" w:fill="FFFFFF"/>
        <w:spacing w:before="300" w:after="300" w:line="331" w:lineRule="auto"/>
        <w:rPr>
          <w:b/>
          <w:sz w:val="21"/>
          <w:szCs w:val="21"/>
        </w:rPr>
      </w:pPr>
      <w:r>
        <w:rPr>
          <w:b/>
          <w:sz w:val="21"/>
          <w:szCs w:val="21"/>
        </w:rPr>
        <w:t xml:space="preserve">Creation of Checkbox Field on Service records </w:t>
      </w:r>
      <w:proofErr w:type="gramStart"/>
      <w:r>
        <w:rPr>
          <w:b/>
          <w:sz w:val="21"/>
          <w:szCs w:val="21"/>
        </w:rPr>
        <w:t>Object :</w:t>
      </w:r>
      <w:proofErr w:type="gramEnd"/>
    </w:p>
    <w:p w:rsidR="00A0375E" w:rsidRDefault="00F04BC8">
      <w:pPr>
        <w:numPr>
          <w:ilvl w:val="0"/>
          <w:numId w:val="131"/>
        </w:numPr>
      </w:pPr>
      <w:r>
        <w:rPr>
          <w:sz w:val="21"/>
          <w:szCs w:val="21"/>
        </w:rPr>
        <w:t xml:space="preserve">Go to </w:t>
      </w:r>
      <w:proofErr w:type="gramStart"/>
      <w:r>
        <w:rPr>
          <w:sz w:val="21"/>
          <w:szCs w:val="21"/>
        </w:rPr>
        <w:t>setup  &gt;</w:t>
      </w:r>
      <w:proofErr w:type="gramEnd"/>
      <w:r>
        <w:rPr>
          <w:sz w:val="21"/>
          <w:szCs w:val="21"/>
        </w:rPr>
        <w:t>&gt;  click on Object Manager  &gt;&gt;  type object name(  Service records  ) in search bar  &gt;&gt;  click on the object.</w:t>
      </w:r>
    </w:p>
    <w:p w:rsidR="00A0375E" w:rsidRDefault="00F04BC8">
      <w:pPr>
        <w:numPr>
          <w:ilvl w:val="0"/>
          <w:numId w:val="131"/>
        </w:numPr>
      </w:pPr>
      <w:r>
        <w:rPr>
          <w:sz w:val="21"/>
          <w:szCs w:val="21"/>
        </w:rPr>
        <w:t xml:space="preserve">Now click on “Fields &amp; </w:t>
      </w:r>
      <w:proofErr w:type="gramStart"/>
      <w:r>
        <w:rPr>
          <w:sz w:val="21"/>
          <w:szCs w:val="21"/>
        </w:rPr>
        <w:t>Relationships”  &gt;</w:t>
      </w:r>
      <w:proofErr w:type="gramEnd"/>
      <w:r>
        <w:rPr>
          <w:sz w:val="21"/>
          <w:szCs w:val="21"/>
        </w:rPr>
        <w:t>&gt;  New.</w:t>
      </w:r>
    </w:p>
    <w:p w:rsidR="00A0375E" w:rsidRDefault="00F04BC8">
      <w:pPr>
        <w:numPr>
          <w:ilvl w:val="0"/>
          <w:numId w:val="131"/>
        </w:numPr>
      </w:pPr>
      <w:r>
        <w:rPr>
          <w:sz w:val="21"/>
          <w:szCs w:val="21"/>
        </w:rPr>
        <w:t>Select “Check box” as data type and click Next.</w:t>
      </w:r>
    </w:p>
    <w:p w:rsidR="00A0375E" w:rsidRDefault="00F04BC8">
      <w:pPr>
        <w:numPr>
          <w:ilvl w:val="0"/>
          <w:numId w:val="131"/>
        </w:numPr>
      </w:pPr>
      <w:r>
        <w:rPr>
          <w:sz w:val="21"/>
          <w:szCs w:val="21"/>
        </w:rPr>
        <w:t xml:space="preserve">Give the Field </w:t>
      </w:r>
      <w:proofErr w:type="gramStart"/>
      <w:r>
        <w:rPr>
          <w:sz w:val="21"/>
          <w:szCs w:val="21"/>
        </w:rPr>
        <w:t>Label :</w:t>
      </w:r>
      <w:proofErr w:type="gramEnd"/>
      <w:r>
        <w:rPr>
          <w:sz w:val="21"/>
          <w:szCs w:val="21"/>
        </w:rPr>
        <w:t xml:space="preserve"> Quality Check Status</w:t>
      </w:r>
    </w:p>
    <w:p w:rsidR="00A0375E" w:rsidRDefault="00F04BC8">
      <w:pPr>
        <w:numPr>
          <w:ilvl w:val="0"/>
          <w:numId w:val="131"/>
        </w:numPr>
      </w:pPr>
      <w:r>
        <w:rPr>
          <w:sz w:val="21"/>
          <w:szCs w:val="21"/>
        </w:rPr>
        <w:t xml:space="preserve">Field </w:t>
      </w:r>
      <w:proofErr w:type="gramStart"/>
      <w:r>
        <w:rPr>
          <w:sz w:val="21"/>
          <w:szCs w:val="21"/>
        </w:rPr>
        <w:t>Name :</w:t>
      </w:r>
      <w:proofErr w:type="gramEnd"/>
      <w:r>
        <w:rPr>
          <w:sz w:val="21"/>
          <w:szCs w:val="21"/>
        </w:rPr>
        <w:t xml:space="preserve"> is auto populated </w:t>
      </w:r>
    </w:p>
    <w:p w:rsidR="00A0375E" w:rsidRDefault="00F04BC8">
      <w:pPr>
        <w:numPr>
          <w:ilvl w:val="0"/>
          <w:numId w:val="131"/>
        </w:numPr>
      </w:pPr>
      <w:r>
        <w:rPr>
          <w:sz w:val="21"/>
          <w:szCs w:val="21"/>
        </w:rPr>
        <w:t xml:space="preserve">Default </w:t>
      </w:r>
      <w:proofErr w:type="gramStart"/>
      <w:r>
        <w:rPr>
          <w:sz w:val="21"/>
          <w:szCs w:val="21"/>
        </w:rPr>
        <w:t>value :</w:t>
      </w:r>
      <w:proofErr w:type="gramEnd"/>
      <w:r>
        <w:rPr>
          <w:sz w:val="21"/>
          <w:szCs w:val="21"/>
        </w:rPr>
        <w:t xml:space="preserve"> unchecked </w:t>
      </w:r>
    </w:p>
    <w:p w:rsidR="00A0375E" w:rsidRDefault="00F04BC8">
      <w:pPr>
        <w:numPr>
          <w:ilvl w:val="0"/>
          <w:numId w:val="131"/>
        </w:numPr>
      </w:pPr>
      <w:r>
        <w:rPr>
          <w:sz w:val="21"/>
          <w:szCs w:val="21"/>
        </w:rPr>
        <w:t xml:space="preserve">Click on </w:t>
      </w:r>
      <w:proofErr w:type="gramStart"/>
      <w:r>
        <w:rPr>
          <w:sz w:val="21"/>
          <w:szCs w:val="21"/>
        </w:rPr>
        <w:t>next  &gt;</w:t>
      </w:r>
      <w:proofErr w:type="gramEnd"/>
      <w:r>
        <w:rPr>
          <w:sz w:val="21"/>
          <w:szCs w:val="21"/>
        </w:rPr>
        <w:t>&gt;  next &gt;&gt;  save</w:t>
      </w:r>
    </w:p>
    <w:p w:rsidR="00A0375E" w:rsidRDefault="00F04BC8">
      <w:pPr>
        <w:pStyle w:val="Heading3"/>
        <w:keepNext w:val="0"/>
        <w:keepLines w:val="0"/>
        <w:spacing w:before="240" w:after="160" w:line="284" w:lineRule="auto"/>
        <w:rPr>
          <w:b/>
          <w:color w:val="2D2828"/>
          <w:sz w:val="38"/>
          <w:szCs w:val="38"/>
        </w:rPr>
      </w:pPr>
      <w:bookmarkStart w:id="20" w:name="_y942coi5afuo" w:colFirst="0" w:colLast="0"/>
      <w:bookmarkEnd w:id="20"/>
      <w:r>
        <w:rPr>
          <w:b/>
          <w:color w:val="2D2828"/>
          <w:sz w:val="38"/>
          <w:szCs w:val="38"/>
        </w:rPr>
        <w:t>Creation of date Fields</w:t>
      </w:r>
    </w:p>
    <w:p w:rsidR="00A0375E" w:rsidRDefault="00F04BC8">
      <w:pPr>
        <w:shd w:val="clear" w:color="auto" w:fill="FFFFFF"/>
        <w:spacing w:before="300" w:after="300" w:line="331" w:lineRule="auto"/>
        <w:rPr>
          <w:b/>
          <w:sz w:val="21"/>
          <w:szCs w:val="21"/>
        </w:rPr>
      </w:pPr>
      <w:r>
        <w:rPr>
          <w:b/>
          <w:sz w:val="21"/>
          <w:szCs w:val="21"/>
        </w:rPr>
        <w:t xml:space="preserve">Creation of Date Field on Appointment </w:t>
      </w:r>
      <w:proofErr w:type="gramStart"/>
      <w:r>
        <w:rPr>
          <w:b/>
          <w:sz w:val="21"/>
          <w:szCs w:val="21"/>
        </w:rPr>
        <w:t>Object :</w:t>
      </w:r>
      <w:proofErr w:type="gramEnd"/>
    </w:p>
    <w:p w:rsidR="00A0375E" w:rsidRDefault="00F04BC8">
      <w:pPr>
        <w:numPr>
          <w:ilvl w:val="0"/>
          <w:numId w:val="83"/>
        </w:numPr>
        <w:shd w:val="clear" w:color="auto" w:fill="FFFFFF"/>
      </w:pPr>
      <w:r>
        <w:rPr>
          <w:sz w:val="21"/>
          <w:szCs w:val="21"/>
        </w:rPr>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A0375E" w:rsidRDefault="00F04BC8">
      <w:pPr>
        <w:numPr>
          <w:ilvl w:val="0"/>
          <w:numId w:val="83"/>
        </w:numPr>
        <w:shd w:val="clear" w:color="auto" w:fill="FFFFFF"/>
      </w:pPr>
      <w:r>
        <w:rPr>
          <w:sz w:val="21"/>
          <w:szCs w:val="21"/>
        </w:rPr>
        <w:t xml:space="preserve">Now click on “Fields &amp; </w:t>
      </w:r>
      <w:proofErr w:type="gramStart"/>
      <w:r>
        <w:rPr>
          <w:sz w:val="21"/>
          <w:szCs w:val="21"/>
        </w:rPr>
        <w:t>Relationships”  &gt;</w:t>
      </w:r>
      <w:proofErr w:type="gramEnd"/>
      <w:r>
        <w:rPr>
          <w:sz w:val="21"/>
          <w:szCs w:val="21"/>
        </w:rPr>
        <w:t>&gt;  New.</w:t>
      </w:r>
    </w:p>
    <w:p w:rsidR="00A0375E" w:rsidRDefault="00F04BC8">
      <w:pPr>
        <w:numPr>
          <w:ilvl w:val="0"/>
          <w:numId w:val="83"/>
        </w:numPr>
        <w:shd w:val="clear" w:color="auto" w:fill="FFFFFF"/>
      </w:pPr>
      <w:r>
        <w:rPr>
          <w:sz w:val="21"/>
          <w:szCs w:val="21"/>
        </w:rPr>
        <w:t>Select “Date” as data type and click Next.</w:t>
      </w:r>
    </w:p>
    <w:p w:rsidR="00A0375E" w:rsidRDefault="00F04BC8">
      <w:pPr>
        <w:numPr>
          <w:ilvl w:val="0"/>
          <w:numId w:val="83"/>
        </w:numPr>
        <w:shd w:val="clear" w:color="auto" w:fill="FFFFFF"/>
      </w:pPr>
      <w:r>
        <w:rPr>
          <w:sz w:val="21"/>
          <w:szCs w:val="21"/>
        </w:rPr>
        <w:t xml:space="preserve">Give the Field </w:t>
      </w:r>
      <w:proofErr w:type="gramStart"/>
      <w:r>
        <w:rPr>
          <w:sz w:val="21"/>
          <w:szCs w:val="21"/>
        </w:rPr>
        <w:t>Label :</w:t>
      </w:r>
      <w:proofErr w:type="gramEnd"/>
      <w:r>
        <w:rPr>
          <w:sz w:val="21"/>
          <w:szCs w:val="21"/>
        </w:rPr>
        <w:t xml:space="preserve"> Appointment Date</w:t>
      </w:r>
    </w:p>
    <w:p w:rsidR="00A0375E" w:rsidRDefault="00F04BC8">
      <w:pPr>
        <w:numPr>
          <w:ilvl w:val="0"/>
          <w:numId w:val="83"/>
        </w:numPr>
        <w:shd w:val="clear" w:color="auto" w:fill="FFFFFF"/>
      </w:pPr>
      <w:r>
        <w:rPr>
          <w:sz w:val="21"/>
          <w:szCs w:val="21"/>
        </w:rPr>
        <w:t xml:space="preserve">Field </w:t>
      </w:r>
      <w:proofErr w:type="spellStart"/>
      <w:proofErr w:type="gramStart"/>
      <w:r>
        <w:rPr>
          <w:sz w:val="21"/>
          <w:szCs w:val="21"/>
        </w:rPr>
        <w:t>Nme</w:t>
      </w:r>
      <w:proofErr w:type="spellEnd"/>
      <w:r>
        <w:rPr>
          <w:sz w:val="21"/>
          <w:szCs w:val="21"/>
        </w:rPr>
        <w:t xml:space="preserve"> :</w:t>
      </w:r>
      <w:proofErr w:type="gramEnd"/>
      <w:r>
        <w:rPr>
          <w:sz w:val="21"/>
          <w:szCs w:val="21"/>
        </w:rPr>
        <w:t xml:space="preserve"> is auto populated </w:t>
      </w:r>
    </w:p>
    <w:p w:rsidR="00A0375E" w:rsidRDefault="00F04BC8">
      <w:pPr>
        <w:numPr>
          <w:ilvl w:val="0"/>
          <w:numId w:val="83"/>
        </w:numPr>
        <w:shd w:val="clear" w:color="auto" w:fill="FFFFFF"/>
      </w:pPr>
      <w:r>
        <w:rPr>
          <w:sz w:val="21"/>
          <w:szCs w:val="21"/>
        </w:rPr>
        <w:t>Make it as a Required field by click on the Required option.</w:t>
      </w:r>
    </w:p>
    <w:p w:rsidR="00A0375E" w:rsidRDefault="00F04BC8">
      <w:pPr>
        <w:numPr>
          <w:ilvl w:val="0"/>
          <w:numId w:val="83"/>
        </w:numPr>
        <w:shd w:val="clear" w:color="auto" w:fill="FFFFFF"/>
      </w:pPr>
      <w:r>
        <w:rPr>
          <w:sz w:val="21"/>
          <w:szCs w:val="21"/>
        </w:rPr>
        <w:t>Click on next &gt;</w:t>
      </w:r>
      <w:proofErr w:type="gramStart"/>
      <w:r>
        <w:rPr>
          <w:sz w:val="21"/>
          <w:szCs w:val="21"/>
        </w:rPr>
        <w:t>&gt;  next</w:t>
      </w:r>
      <w:proofErr w:type="gramEnd"/>
      <w:r>
        <w:rPr>
          <w:sz w:val="21"/>
          <w:szCs w:val="21"/>
        </w:rPr>
        <w:t xml:space="preserve"> &gt;&gt;  save.</w:t>
      </w:r>
    </w:p>
    <w:p w:rsidR="00A0375E" w:rsidRDefault="00F04BC8">
      <w:pPr>
        <w:shd w:val="clear" w:color="auto" w:fill="FFFFFF"/>
        <w:spacing w:before="300" w:after="300" w:line="331" w:lineRule="auto"/>
        <w:rPr>
          <w:sz w:val="21"/>
          <w:szCs w:val="21"/>
        </w:rPr>
      </w:pPr>
      <w:r>
        <w:rPr>
          <w:noProof/>
          <w:sz w:val="21"/>
          <w:szCs w:val="21"/>
        </w:rPr>
        <w:drawing>
          <wp:inline distT="114300" distB="114300" distL="114300" distR="114300">
            <wp:extent cx="5731200" cy="2222500"/>
            <wp:effectExtent l="9525" t="9525" r="9525" b="9525"/>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31200" cy="22225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21" w:name="_vllfcamqpu1u" w:colFirst="0" w:colLast="0"/>
      <w:bookmarkEnd w:id="21"/>
      <w:r>
        <w:rPr>
          <w:b/>
          <w:color w:val="2D2828"/>
          <w:sz w:val="38"/>
          <w:szCs w:val="38"/>
        </w:rPr>
        <w:t>Creation of Currency Fields</w:t>
      </w:r>
    </w:p>
    <w:p w:rsidR="00A0375E" w:rsidRDefault="00F04BC8">
      <w:pPr>
        <w:shd w:val="clear" w:color="auto" w:fill="FFFFFF"/>
        <w:spacing w:before="300" w:after="300" w:line="331" w:lineRule="auto"/>
        <w:rPr>
          <w:b/>
          <w:sz w:val="21"/>
          <w:szCs w:val="21"/>
        </w:rPr>
      </w:pPr>
      <w:r>
        <w:rPr>
          <w:b/>
          <w:sz w:val="21"/>
          <w:szCs w:val="21"/>
        </w:rPr>
        <w:t xml:space="preserve">Creation of Currency Field on Appointment </w:t>
      </w:r>
      <w:proofErr w:type="gramStart"/>
      <w:r>
        <w:rPr>
          <w:b/>
          <w:sz w:val="21"/>
          <w:szCs w:val="21"/>
        </w:rPr>
        <w:t>Object :</w:t>
      </w:r>
      <w:proofErr w:type="gramEnd"/>
    </w:p>
    <w:p w:rsidR="00A0375E" w:rsidRDefault="00F04BC8">
      <w:pPr>
        <w:numPr>
          <w:ilvl w:val="0"/>
          <w:numId w:val="132"/>
        </w:numPr>
      </w:pPr>
      <w:r>
        <w:rPr>
          <w:sz w:val="21"/>
          <w:szCs w:val="21"/>
        </w:rPr>
        <w:lastRenderedPageBreak/>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A0375E" w:rsidRDefault="00F04BC8">
      <w:pPr>
        <w:numPr>
          <w:ilvl w:val="0"/>
          <w:numId w:val="132"/>
        </w:numPr>
      </w:pPr>
      <w:r>
        <w:rPr>
          <w:sz w:val="21"/>
          <w:szCs w:val="21"/>
        </w:rPr>
        <w:t xml:space="preserve">Now click on “Fields &amp; </w:t>
      </w:r>
      <w:proofErr w:type="gramStart"/>
      <w:r>
        <w:rPr>
          <w:sz w:val="21"/>
          <w:szCs w:val="21"/>
        </w:rPr>
        <w:t>Relationships”  &gt;</w:t>
      </w:r>
      <w:proofErr w:type="gramEnd"/>
      <w:r>
        <w:rPr>
          <w:sz w:val="21"/>
          <w:szCs w:val="21"/>
        </w:rPr>
        <w:t>&gt;  New.</w:t>
      </w:r>
    </w:p>
    <w:p w:rsidR="00A0375E" w:rsidRDefault="00F04BC8">
      <w:pPr>
        <w:numPr>
          <w:ilvl w:val="0"/>
          <w:numId w:val="132"/>
        </w:numPr>
      </w:pPr>
      <w:r>
        <w:rPr>
          <w:sz w:val="21"/>
          <w:szCs w:val="21"/>
        </w:rPr>
        <w:t>Select “Currency” as data type and click Next.</w:t>
      </w:r>
    </w:p>
    <w:p w:rsidR="00A0375E" w:rsidRDefault="00F04BC8">
      <w:pPr>
        <w:numPr>
          <w:ilvl w:val="0"/>
          <w:numId w:val="132"/>
        </w:numPr>
      </w:pPr>
      <w:r>
        <w:rPr>
          <w:sz w:val="21"/>
          <w:szCs w:val="21"/>
        </w:rPr>
        <w:t xml:space="preserve">Give the Field </w:t>
      </w:r>
      <w:proofErr w:type="gramStart"/>
      <w:r>
        <w:rPr>
          <w:sz w:val="21"/>
          <w:szCs w:val="21"/>
        </w:rPr>
        <w:t>Label :</w:t>
      </w:r>
      <w:proofErr w:type="gramEnd"/>
      <w:r>
        <w:rPr>
          <w:sz w:val="21"/>
          <w:szCs w:val="21"/>
        </w:rPr>
        <w:t xml:space="preserve"> Service Amount</w:t>
      </w:r>
    </w:p>
    <w:p w:rsidR="00A0375E" w:rsidRDefault="00F04BC8">
      <w:pPr>
        <w:numPr>
          <w:ilvl w:val="0"/>
          <w:numId w:val="132"/>
        </w:numPr>
      </w:pPr>
      <w:r>
        <w:rPr>
          <w:sz w:val="21"/>
          <w:szCs w:val="21"/>
        </w:rPr>
        <w:t xml:space="preserve">Field </w:t>
      </w:r>
      <w:proofErr w:type="spellStart"/>
      <w:proofErr w:type="gramStart"/>
      <w:r>
        <w:rPr>
          <w:sz w:val="21"/>
          <w:szCs w:val="21"/>
        </w:rPr>
        <w:t>Nme</w:t>
      </w:r>
      <w:proofErr w:type="spellEnd"/>
      <w:r>
        <w:rPr>
          <w:sz w:val="21"/>
          <w:szCs w:val="21"/>
        </w:rPr>
        <w:t xml:space="preserve"> :</w:t>
      </w:r>
      <w:proofErr w:type="gramEnd"/>
      <w:r>
        <w:rPr>
          <w:sz w:val="21"/>
          <w:szCs w:val="21"/>
        </w:rPr>
        <w:t xml:space="preserve"> is auto populated </w:t>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435600" cy="2032000"/>
            <wp:effectExtent l="9525" t="9525" r="9525" b="9525"/>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435600" cy="2032000"/>
                    </a:xfrm>
                    <a:prstGeom prst="rect">
                      <a:avLst/>
                    </a:prstGeom>
                    <a:ln w="9525">
                      <a:solidFill>
                        <a:srgbClr val="000000"/>
                      </a:solidFill>
                      <a:prstDash val="solid"/>
                    </a:ln>
                  </pic:spPr>
                </pic:pic>
              </a:graphicData>
            </a:graphic>
          </wp:inline>
        </w:drawing>
      </w:r>
    </w:p>
    <w:p w:rsidR="00A0375E" w:rsidRDefault="00F04BC8">
      <w:pPr>
        <w:numPr>
          <w:ilvl w:val="0"/>
          <w:numId w:val="49"/>
        </w:numPr>
      </w:pPr>
      <w:r>
        <w:rPr>
          <w:sz w:val="21"/>
          <w:szCs w:val="21"/>
        </w:rPr>
        <w:t xml:space="preserve">Click on next </w:t>
      </w:r>
    </w:p>
    <w:p w:rsidR="00A0375E" w:rsidRDefault="00F04BC8">
      <w:pPr>
        <w:numPr>
          <w:ilvl w:val="0"/>
          <w:numId w:val="49"/>
        </w:numPr>
      </w:pPr>
      <w:proofErr w:type="gramStart"/>
      <w:r>
        <w:rPr>
          <w:sz w:val="21"/>
          <w:szCs w:val="21"/>
        </w:rPr>
        <w:t>Give  read</w:t>
      </w:r>
      <w:proofErr w:type="gramEnd"/>
      <w:r>
        <w:rPr>
          <w:sz w:val="21"/>
          <w:szCs w:val="21"/>
        </w:rPr>
        <w:t xml:space="preserve"> only for all the profiles in field level security for profile.</w:t>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422900" cy="2222500"/>
            <wp:effectExtent l="9525" t="9525" r="9525" b="9525"/>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422900" cy="2222500"/>
                    </a:xfrm>
                    <a:prstGeom prst="rect">
                      <a:avLst/>
                    </a:prstGeom>
                    <a:ln w="9525">
                      <a:solidFill>
                        <a:srgbClr val="000000"/>
                      </a:solidFill>
                      <a:prstDash val="solid"/>
                    </a:ln>
                  </pic:spPr>
                </pic:pic>
              </a:graphicData>
            </a:graphic>
          </wp:inline>
        </w:drawing>
      </w:r>
    </w:p>
    <w:p w:rsidR="00A0375E" w:rsidRDefault="00F04BC8">
      <w:pPr>
        <w:numPr>
          <w:ilvl w:val="0"/>
          <w:numId w:val="55"/>
        </w:numPr>
      </w:pPr>
      <w:r>
        <w:rPr>
          <w:sz w:val="21"/>
          <w:szCs w:val="21"/>
        </w:rPr>
        <w:t xml:space="preserve"> Click on </w:t>
      </w:r>
      <w:proofErr w:type="gramStart"/>
      <w:r>
        <w:rPr>
          <w:sz w:val="21"/>
          <w:szCs w:val="21"/>
        </w:rPr>
        <w:t>next  &gt;</w:t>
      </w:r>
      <w:proofErr w:type="gramEnd"/>
      <w:r>
        <w:rPr>
          <w:sz w:val="21"/>
          <w:szCs w:val="21"/>
        </w:rPr>
        <w:t xml:space="preserve"> &gt;  save.</w:t>
      </w:r>
    </w:p>
    <w:p w:rsidR="00A0375E" w:rsidRDefault="00A0375E">
      <w:pPr>
        <w:shd w:val="clear" w:color="auto" w:fill="FFFFFF"/>
        <w:rPr>
          <w:sz w:val="21"/>
          <w:szCs w:val="21"/>
        </w:rPr>
      </w:pPr>
    </w:p>
    <w:p w:rsidR="00A0375E" w:rsidRDefault="00F04BC8">
      <w:pPr>
        <w:shd w:val="clear" w:color="auto" w:fill="FFFFFF"/>
        <w:spacing w:before="300" w:after="300" w:line="331" w:lineRule="auto"/>
        <w:rPr>
          <w:b/>
          <w:sz w:val="21"/>
          <w:szCs w:val="21"/>
        </w:rPr>
      </w:pPr>
      <w:r>
        <w:rPr>
          <w:b/>
          <w:sz w:val="21"/>
          <w:szCs w:val="21"/>
        </w:rPr>
        <w:t xml:space="preserve">Creation of Currency Field on Billing details and feedback </w:t>
      </w:r>
      <w:proofErr w:type="gramStart"/>
      <w:r>
        <w:rPr>
          <w:b/>
          <w:sz w:val="21"/>
          <w:szCs w:val="21"/>
        </w:rPr>
        <w:t>Object :</w:t>
      </w:r>
      <w:proofErr w:type="gramEnd"/>
    </w:p>
    <w:p w:rsidR="00A0375E" w:rsidRDefault="00F04BC8">
      <w:pPr>
        <w:numPr>
          <w:ilvl w:val="0"/>
          <w:numId w:val="113"/>
        </w:numPr>
      </w:pPr>
      <w:r>
        <w:rPr>
          <w:sz w:val="21"/>
          <w:szCs w:val="21"/>
        </w:rPr>
        <w:t>Follow the same steps as mentioned above in Billing details and feedback Object.</w:t>
      </w:r>
    </w:p>
    <w:p w:rsidR="00A0375E" w:rsidRDefault="00F04BC8">
      <w:pPr>
        <w:numPr>
          <w:ilvl w:val="0"/>
          <w:numId w:val="113"/>
        </w:numPr>
      </w:pPr>
      <w:r>
        <w:rPr>
          <w:sz w:val="21"/>
          <w:szCs w:val="21"/>
        </w:rPr>
        <w:t>Change the label name as mentioned.</w:t>
      </w:r>
    </w:p>
    <w:p w:rsidR="00A0375E" w:rsidRDefault="00F04BC8">
      <w:pPr>
        <w:numPr>
          <w:ilvl w:val="0"/>
          <w:numId w:val="113"/>
        </w:numPr>
      </w:pPr>
      <w:r>
        <w:rPr>
          <w:sz w:val="21"/>
          <w:szCs w:val="21"/>
        </w:rPr>
        <w:t xml:space="preserve">Give the Field </w:t>
      </w:r>
      <w:proofErr w:type="gramStart"/>
      <w:r>
        <w:rPr>
          <w:sz w:val="21"/>
          <w:szCs w:val="21"/>
        </w:rPr>
        <w:t>Label :</w:t>
      </w:r>
      <w:proofErr w:type="gramEnd"/>
      <w:r>
        <w:rPr>
          <w:sz w:val="21"/>
          <w:szCs w:val="21"/>
        </w:rPr>
        <w:t xml:space="preserve"> Payment Paid</w:t>
      </w:r>
    </w:p>
    <w:p w:rsidR="00A0375E" w:rsidRDefault="00F04BC8">
      <w:pPr>
        <w:numPr>
          <w:ilvl w:val="0"/>
          <w:numId w:val="113"/>
        </w:numPr>
      </w:pPr>
      <w:r>
        <w:rPr>
          <w:sz w:val="21"/>
          <w:szCs w:val="21"/>
        </w:rPr>
        <w:t xml:space="preserve">Field </w:t>
      </w:r>
      <w:proofErr w:type="spellStart"/>
      <w:proofErr w:type="gramStart"/>
      <w:r>
        <w:rPr>
          <w:sz w:val="21"/>
          <w:szCs w:val="21"/>
        </w:rPr>
        <w:t>Nme</w:t>
      </w:r>
      <w:proofErr w:type="spellEnd"/>
      <w:r>
        <w:rPr>
          <w:sz w:val="21"/>
          <w:szCs w:val="21"/>
        </w:rPr>
        <w:t xml:space="preserve"> :</w:t>
      </w:r>
      <w:proofErr w:type="gramEnd"/>
      <w:r>
        <w:rPr>
          <w:sz w:val="21"/>
          <w:szCs w:val="21"/>
        </w:rPr>
        <w:t xml:space="preserve"> is auto populated </w:t>
      </w:r>
    </w:p>
    <w:p w:rsidR="00A0375E" w:rsidRDefault="00F04BC8">
      <w:pPr>
        <w:pStyle w:val="Heading3"/>
        <w:keepNext w:val="0"/>
        <w:keepLines w:val="0"/>
        <w:shd w:val="clear" w:color="auto" w:fill="FFFFFF"/>
        <w:spacing w:before="240" w:after="160" w:line="284" w:lineRule="auto"/>
        <w:rPr>
          <w:b/>
          <w:color w:val="2D2828"/>
          <w:sz w:val="38"/>
          <w:szCs w:val="38"/>
        </w:rPr>
      </w:pPr>
      <w:bookmarkStart w:id="22" w:name="_wcm468z1jf6a" w:colFirst="0" w:colLast="0"/>
      <w:bookmarkEnd w:id="22"/>
      <w:r>
        <w:rPr>
          <w:b/>
          <w:color w:val="2D2828"/>
          <w:sz w:val="38"/>
          <w:szCs w:val="38"/>
        </w:rPr>
        <w:t>Creation of Text Fields</w:t>
      </w:r>
    </w:p>
    <w:p w:rsidR="00A0375E" w:rsidRDefault="00F04BC8">
      <w:pPr>
        <w:numPr>
          <w:ilvl w:val="0"/>
          <w:numId w:val="28"/>
        </w:numPr>
      </w:pPr>
      <w:r>
        <w:rPr>
          <w:sz w:val="21"/>
          <w:szCs w:val="21"/>
        </w:rPr>
        <w:t>Go to setup &gt;</w:t>
      </w:r>
      <w:proofErr w:type="gramStart"/>
      <w:r>
        <w:rPr>
          <w:sz w:val="21"/>
          <w:szCs w:val="21"/>
        </w:rPr>
        <w:t>&gt;  click</w:t>
      </w:r>
      <w:proofErr w:type="gramEnd"/>
      <w:r>
        <w:rPr>
          <w:sz w:val="21"/>
          <w:szCs w:val="21"/>
        </w:rPr>
        <w:t xml:space="preserve"> on Object Manager &gt;&gt;  type object name(  Appointment   ) in the search bar &gt;&gt;  click on the object.</w:t>
      </w:r>
    </w:p>
    <w:p w:rsidR="00A0375E" w:rsidRDefault="00F04BC8">
      <w:pPr>
        <w:numPr>
          <w:ilvl w:val="0"/>
          <w:numId w:val="28"/>
        </w:numPr>
      </w:pPr>
      <w:r>
        <w:rPr>
          <w:sz w:val="21"/>
          <w:szCs w:val="21"/>
        </w:rPr>
        <w:t>Now click on “Fields &amp; Relationships” &gt;</w:t>
      </w:r>
      <w:proofErr w:type="gramStart"/>
      <w:r>
        <w:rPr>
          <w:sz w:val="21"/>
          <w:szCs w:val="21"/>
        </w:rPr>
        <w:t>&gt;  New</w:t>
      </w:r>
      <w:proofErr w:type="gramEnd"/>
      <w:r>
        <w:rPr>
          <w:sz w:val="21"/>
          <w:szCs w:val="21"/>
        </w:rPr>
        <w:t>.</w:t>
      </w:r>
    </w:p>
    <w:p w:rsidR="00A0375E" w:rsidRDefault="00F04BC8">
      <w:pPr>
        <w:numPr>
          <w:ilvl w:val="0"/>
          <w:numId w:val="28"/>
        </w:numPr>
      </w:pPr>
      <w:r>
        <w:rPr>
          <w:sz w:val="21"/>
          <w:szCs w:val="21"/>
        </w:rPr>
        <w:t>Select “Text” as data type and click Next.</w:t>
      </w:r>
    </w:p>
    <w:p w:rsidR="00A0375E" w:rsidRDefault="00F04BC8">
      <w:pPr>
        <w:numPr>
          <w:ilvl w:val="0"/>
          <w:numId w:val="28"/>
        </w:numPr>
      </w:pPr>
      <w:r>
        <w:rPr>
          <w:sz w:val="21"/>
          <w:szCs w:val="21"/>
        </w:rPr>
        <w:lastRenderedPageBreak/>
        <w:t xml:space="preserve">Give the Field </w:t>
      </w:r>
      <w:proofErr w:type="gramStart"/>
      <w:r>
        <w:rPr>
          <w:sz w:val="21"/>
          <w:szCs w:val="21"/>
        </w:rPr>
        <w:t>Label :</w:t>
      </w:r>
      <w:proofErr w:type="gramEnd"/>
      <w:r>
        <w:rPr>
          <w:sz w:val="21"/>
          <w:szCs w:val="21"/>
        </w:rPr>
        <w:t xml:space="preserve"> Vehicle number plate</w:t>
      </w:r>
    </w:p>
    <w:p w:rsidR="00A0375E" w:rsidRDefault="00F04BC8">
      <w:pPr>
        <w:numPr>
          <w:ilvl w:val="0"/>
          <w:numId w:val="28"/>
        </w:numPr>
      </w:pPr>
      <w:r>
        <w:rPr>
          <w:sz w:val="21"/>
          <w:szCs w:val="21"/>
        </w:rPr>
        <w:t xml:space="preserve">Field </w:t>
      </w:r>
      <w:proofErr w:type="gramStart"/>
      <w:r>
        <w:rPr>
          <w:sz w:val="21"/>
          <w:szCs w:val="21"/>
        </w:rPr>
        <w:t>Name :</w:t>
      </w:r>
      <w:proofErr w:type="gramEnd"/>
      <w:r>
        <w:rPr>
          <w:sz w:val="21"/>
          <w:szCs w:val="21"/>
        </w:rPr>
        <w:t xml:space="preserve"> is auto populated </w:t>
      </w:r>
    </w:p>
    <w:p w:rsidR="00A0375E" w:rsidRDefault="00F04BC8">
      <w:pPr>
        <w:numPr>
          <w:ilvl w:val="0"/>
          <w:numId w:val="28"/>
        </w:numPr>
      </w:pPr>
      <w:proofErr w:type="gramStart"/>
      <w:r>
        <w:rPr>
          <w:sz w:val="21"/>
          <w:szCs w:val="21"/>
        </w:rPr>
        <w:t>Length :</w:t>
      </w:r>
      <w:proofErr w:type="gramEnd"/>
      <w:r>
        <w:rPr>
          <w:sz w:val="21"/>
          <w:szCs w:val="21"/>
        </w:rPr>
        <w:t xml:space="preserve"> 10</w:t>
      </w:r>
    </w:p>
    <w:p w:rsidR="00A0375E" w:rsidRDefault="00F04BC8">
      <w:pPr>
        <w:numPr>
          <w:ilvl w:val="0"/>
          <w:numId w:val="28"/>
        </w:numPr>
      </w:pPr>
      <w:r>
        <w:rPr>
          <w:sz w:val="21"/>
          <w:szCs w:val="21"/>
        </w:rPr>
        <w:t>Make field as Required and Unique.</w:t>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435600" cy="2184400"/>
            <wp:effectExtent l="9525" t="9525" r="9525" b="9525"/>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435600" cy="2184400"/>
                    </a:xfrm>
                    <a:prstGeom prst="rect">
                      <a:avLst/>
                    </a:prstGeom>
                    <a:ln w="9525">
                      <a:solidFill>
                        <a:srgbClr val="000000"/>
                      </a:solidFill>
                      <a:prstDash val="solid"/>
                    </a:ln>
                  </pic:spPr>
                </pic:pic>
              </a:graphicData>
            </a:graphic>
          </wp:inline>
        </w:drawing>
      </w:r>
    </w:p>
    <w:p w:rsidR="00A0375E" w:rsidRDefault="00F04BC8">
      <w:pPr>
        <w:numPr>
          <w:ilvl w:val="0"/>
          <w:numId w:val="125"/>
        </w:numPr>
      </w:pPr>
      <w:r>
        <w:rPr>
          <w:sz w:val="21"/>
          <w:szCs w:val="21"/>
        </w:rPr>
        <w:t xml:space="preserve">Click on </w:t>
      </w:r>
      <w:proofErr w:type="gramStart"/>
      <w:r>
        <w:rPr>
          <w:sz w:val="21"/>
          <w:szCs w:val="21"/>
        </w:rPr>
        <w:t>next  &gt;</w:t>
      </w:r>
      <w:proofErr w:type="gramEnd"/>
      <w:r>
        <w:rPr>
          <w:sz w:val="21"/>
          <w:szCs w:val="21"/>
        </w:rPr>
        <w:t>&gt;  next  &gt;&gt;  save.</w:t>
      </w:r>
    </w:p>
    <w:p w:rsidR="00A0375E" w:rsidRDefault="00A0375E">
      <w:pPr>
        <w:shd w:val="clear" w:color="auto" w:fill="FFFFFF"/>
        <w:rPr>
          <w:sz w:val="21"/>
          <w:szCs w:val="21"/>
        </w:rPr>
      </w:pPr>
    </w:p>
    <w:p w:rsidR="00A0375E" w:rsidRDefault="00F04BC8">
      <w:pPr>
        <w:shd w:val="clear" w:color="auto" w:fill="FFFFFF"/>
        <w:spacing w:before="300" w:after="300" w:line="331" w:lineRule="auto"/>
        <w:rPr>
          <w:b/>
          <w:sz w:val="21"/>
          <w:szCs w:val="21"/>
        </w:rPr>
      </w:pPr>
      <w:r>
        <w:rPr>
          <w:b/>
          <w:sz w:val="21"/>
          <w:szCs w:val="21"/>
        </w:rPr>
        <w:t xml:space="preserve">Creation of Text Fields in Billing details and feedback </w:t>
      </w:r>
      <w:proofErr w:type="gramStart"/>
      <w:r>
        <w:rPr>
          <w:b/>
          <w:sz w:val="21"/>
          <w:szCs w:val="21"/>
        </w:rPr>
        <w:t>object :</w:t>
      </w:r>
      <w:proofErr w:type="gramEnd"/>
    </w:p>
    <w:p w:rsidR="00A0375E" w:rsidRDefault="00F04BC8">
      <w:pPr>
        <w:numPr>
          <w:ilvl w:val="0"/>
          <w:numId w:val="16"/>
        </w:numPr>
      </w:pPr>
      <w:r>
        <w:rPr>
          <w:sz w:val="21"/>
          <w:szCs w:val="21"/>
        </w:rPr>
        <w:t>Go to setup &gt;</w:t>
      </w:r>
      <w:proofErr w:type="gramStart"/>
      <w:r>
        <w:rPr>
          <w:sz w:val="21"/>
          <w:szCs w:val="21"/>
        </w:rPr>
        <w:t>&gt;  click</w:t>
      </w:r>
      <w:proofErr w:type="gramEnd"/>
      <w:r>
        <w:rPr>
          <w:sz w:val="21"/>
          <w:szCs w:val="21"/>
        </w:rPr>
        <w:t xml:space="preserve"> on Object Manager &gt;&gt;  type object name(  Billing details and feedback  ) in search bar &gt;&gt;  click on the object.</w:t>
      </w:r>
    </w:p>
    <w:p w:rsidR="00A0375E" w:rsidRDefault="00F04BC8">
      <w:pPr>
        <w:numPr>
          <w:ilvl w:val="0"/>
          <w:numId w:val="16"/>
        </w:numPr>
      </w:pPr>
      <w:r>
        <w:rPr>
          <w:sz w:val="21"/>
          <w:szCs w:val="21"/>
        </w:rPr>
        <w:t>Now click on “Fields &amp; Relationships” &gt;</w:t>
      </w:r>
      <w:proofErr w:type="gramStart"/>
      <w:r>
        <w:rPr>
          <w:sz w:val="21"/>
          <w:szCs w:val="21"/>
        </w:rPr>
        <w:t>&gt;  New</w:t>
      </w:r>
      <w:proofErr w:type="gramEnd"/>
      <w:r>
        <w:rPr>
          <w:sz w:val="21"/>
          <w:szCs w:val="21"/>
        </w:rPr>
        <w:t>.</w:t>
      </w:r>
    </w:p>
    <w:p w:rsidR="00A0375E" w:rsidRDefault="00F04BC8">
      <w:pPr>
        <w:numPr>
          <w:ilvl w:val="0"/>
          <w:numId w:val="16"/>
        </w:numPr>
      </w:pPr>
      <w:r>
        <w:rPr>
          <w:sz w:val="21"/>
          <w:szCs w:val="21"/>
        </w:rPr>
        <w:t>Select “text” as data type and click Next.</w:t>
      </w:r>
    </w:p>
    <w:p w:rsidR="00A0375E" w:rsidRDefault="00F04BC8">
      <w:pPr>
        <w:numPr>
          <w:ilvl w:val="0"/>
          <w:numId w:val="16"/>
        </w:numPr>
      </w:pPr>
      <w:r>
        <w:rPr>
          <w:sz w:val="21"/>
          <w:szCs w:val="21"/>
        </w:rPr>
        <w:t xml:space="preserve">Give the Field </w:t>
      </w:r>
      <w:proofErr w:type="gramStart"/>
      <w:r>
        <w:rPr>
          <w:sz w:val="21"/>
          <w:szCs w:val="21"/>
        </w:rPr>
        <w:t>Label :</w:t>
      </w:r>
      <w:proofErr w:type="gramEnd"/>
      <w:r>
        <w:rPr>
          <w:sz w:val="21"/>
          <w:szCs w:val="21"/>
        </w:rPr>
        <w:t xml:space="preserve"> Rating for service</w:t>
      </w:r>
    </w:p>
    <w:p w:rsidR="00A0375E" w:rsidRDefault="00F04BC8">
      <w:pPr>
        <w:numPr>
          <w:ilvl w:val="0"/>
          <w:numId w:val="16"/>
        </w:numPr>
      </w:pPr>
      <w:r>
        <w:rPr>
          <w:sz w:val="21"/>
          <w:szCs w:val="21"/>
        </w:rPr>
        <w:t xml:space="preserve">Field </w:t>
      </w:r>
      <w:proofErr w:type="gramStart"/>
      <w:r>
        <w:rPr>
          <w:sz w:val="21"/>
          <w:szCs w:val="21"/>
        </w:rPr>
        <w:t>Name :</w:t>
      </w:r>
      <w:proofErr w:type="gramEnd"/>
      <w:r>
        <w:rPr>
          <w:sz w:val="21"/>
          <w:szCs w:val="21"/>
        </w:rPr>
        <w:t xml:space="preserve"> is auto populated </w:t>
      </w:r>
    </w:p>
    <w:p w:rsidR="00A0375E" w:rsidRDefault="00F04BC8">
      <w:pPr>
        <w:numPr>
          <w:ilvl w:val="0"/>
          <w:numId w:val="16"/>
        </w:numPr>
      </w:pPr>
      <w:proofErr w:type="gramStart"/>
      <w:r>
        <w:rPr>
          <w:sz w:val="21"/>
          <w:szCs w:val="21"/>
        </w:rPr>
        <w:t>Length :</w:t>
      </w:r>
      <w:proofErr w:type="gramEnd"/>
      <w:r>
        <w:rPr>
          <w:sz w:val="21"/>
          <w:szCs w:val="21"/>
        </w:rPr>
        <w:t xml:space="preserve"> 1</w:t>
      </w:r>
    </w:p>
    <w:p w:rsidR="00A0375E" w:rsidRDefault="00F04BC8">
      <w:pPr>
        <w:numPr>
          <w:ilvl w:val="0"/>
          <w:numId w:val="16"/>
        </w:numPr>
      </w:pPr>
      <w:r>
        <w:rPr>
          <w:sz w:val="21"/>
          <w:szCs w:val="21"/>
        </w:rPr>
        <w:t>Make field as Required.</w:t>
      </w:r>
    </w:p>
    <w:p w:rsidR="00A0375E" w:rsidRDefault="00F04BC8">
      <w:pPr>
        <w:numPr>
          <w:ilvl w:val="0"/>
          <w:numId w:val="16"/>
        </w:numPr>
      </w:pPr>
      <w:r>
        <w:rPr>
          <w:sz w:val="21"/>
          <w:szCs w:val="21"/>
        </w:rPr>
        <w:t xml:space="preserve">Click on </w:t>
      </w:r>
      <w:proofErr w:type="gramStart"/>
      <w:r>
        <w:rPr>
          <w:sz w:val="21"/>
          <w:szCs w:val="21"/>
        </w:rPr>
        <w:t>next  &gt;</w:t>
      </w:r>
      <w:proofErr w:type="gramEnd"/>
      <w:r>
        <w:rPr>
          <w:sz w:val="21"/>
          <w:szCs w:val="21"/>
        </w:rPr>
        <w:t>&gt;  next  &gt;&gt;  save</w:t>
      </w:r>
    </w:p>
    <w:p w:rsidR="00A0375E" w:rsidRDefault="00F04BC8">
      <w:pPr>
        <w:pStyle w:val="Heading3"/>
        <w:keepNext w:val="0"/>
        <w:keepLines w:val="0"/>
        <w:shd w:val="clear" w:color="auto" w:fill="FFFFFF"/>
        <w:spacing w:before="240" w:after="160" w:line="284" w:lineRule="auto"/>
        <w:rPr>
          <w:b/>
          <w:color w:val="2D2828"/>
          <w:sz w:val="38"/>
          <w:szCs w:val="38"/>
        </w:rPr>
      </w:pPr>
      <w:bookmarkStart w:id="23" w:name="_k5mhfphk84vk" w:colFirst="0" w:colLast="0"/>
      <w:bookmarkEnd w:id="23"/>
      <w:r>
        <w:rPr>
          <w:b/>
          <w:color w:val="2D2828"/>
          <w:sz w:val="38"/>
          <w:szCs w:val="38"/>
        </w:rPr>
        <w:t>Creation of Picklist Fields</w:t>
      </w:r>
    </w:p>
    <w:p w:rsidR="00A0375E" w:rsidRDefault="00F04BC8">
      <w:pPr>
        <w:shd w:val="clear" w:color="auto" w:fill="FFFFFF"/>
        <w:spacing w:before="300" w:after="300" w:line="331" w:lineRule="auto"/>
        <w:rPr>
          <w:b/>
          <w:sz w:val="21"/>
          <w:szCs w:val="21"/>
        </w:rPr>
      </w:pPr>
      <w:r>
        <w:rPr>
          <w:b/>
          <w:sz w:val="21"/>
          <w:szCs w:val="21"/>
        </w:rPr>
        <w:t xml:space="preserve">Creation of Picklist Fields in Service records </w:t>
      </w:r>
      <w:proofErr w:type="gramStart"/>
      <w:r>
        <w:rPr>
          <w:b/>
          <w:sz w:val="21"/>
          <w:szCs w:val="21"/>
        </w:rPr>
        <w:t>object :</w:t>
      </w:r>
      <w:proofErr w:type="gramEnd"/>
    </w:p>
    <w:p w:rsidR="00A0375E" w:rsidRDefault="00F04BC8">
      <w:pPr>
        <w:numPr>
          <w:ilvl w:val="0"/>
          <w:numId w:val="116"/>
        </w:numPr>
      </w:pPr>
      <w:r>
        <w:rPr>
          <w:sz w:val="21"/>
          <w:szCs w:val="21"/>
        </w:rPr>
        <w:t xml:space="preserve">Go to </w:t>
      </w:r>
      <w:proofErr w:type="gramStart"/>
      <w:r>
        <w:rPr>
          <w:sz w:val="21"/>
          <w:szCs w:val="21"/>
        </w:rPr>
        <w:t>setup  &gt;</w:t>
      </w:r>
      <w:proofErr w:type="gramEnd"/>
      <w:r>
        <w:rPr>
          <w:sz w:val="21"/>
          <w:szCs w:val="21"/>
        </w:rPr>
        <w:t xml:space="preserve">&gt;  click on Object Manager  &gt;&gt;  type object name(Service records) in search bar &gt;&gt;  click on the object. </w:t>
      </w:r>
    </w:p>
    <w:p w:rsidR="00A0375E" w:rsidRDefault="00F04BC8">
      <w:pPr>
        <w:numPr>
          <w:ilvl w:val="0"/>
          <w:numId w:val="116"/>
        </w:numPr>
      </w:pPr>
      <w:r>
        <w:rPr>
          <w:sz w:val="21"/>
          <w:szCs w:val="21"/>
        </w:rPr>
        <w:t xml:space="preserve">Click on fields &amp; </w:t>
      </w:r>
      <w:proofErr w:type="gramStart"/>
      <w:r>
        <w:rPr>
          <w:sz w:val="21"/>
          <w:szCs w:val="21"/>
        </w:rPr>
        <w:t>relationship  &gt;</w:t>
      </w:r>
      <w:proofErr w:type="gramEnd"/>
      <w:r>
        <w:rPr>
          <w:sz w:val="21"/>
          <w:szCs w:val="21"/>
        </w:rPr>
        <w:t>&gt;  click on New.</w:t>
      </w:r>
    </w:p>
    <w:p w:rsidR="00A0375E" w:rsidRDefault="00F04BC8">
      <w:pPr>
        <w:numPr>
          <w:ilvl w:val="0"/>
          <w:numId w:val="116"/>
        </w:numPr>
      </w:pPr>
      <w:r>
        <w:rPr>
          <w:sz w:val="21"/>
          <w:szCs w:val="21"/>
        </w:rPr>
        <w:t>Select Data type as “Picklist” and click Next.</w:t>
      </w:r>
    </w:p>
    <w:p w:rsidR="00A0375E" w:rsidRDefault="00F04BC8">
      <w:pPr>
        <w:numPr>
          <w:ilvl w:val="0"/>
          <w:numId w:val="116"/>
        </w:numPr>
      </w:pPr>
      <w:r>
        <w:rPr>
          <w:sz w:val="21"/>
          <w:szCs w:val="21"/>
        </w:rPr>
        <w:t>Enter Field Label as “Service Status”, under values select “Enter values, with each value separated by a new line" and enter values as shown below.</w:t>
      </w:r>
    </w:p>
    <w:p w:rsidR="00A0375E" w:rsidRDefault="00F04BC8">
      <w:pPr>
        <w:numPr>
          <w:ilvl w:val="0"/>
          <w:numId w:val="116"/>
        </w:numPr>
      </w:pPr>
      <w:r>
        <w:rPr>
          <w:sz w:val="21"/>
          <w:szCs w:val="21"/>
        </w:rPr>
        <w:t xml:space="preserve"> The values are:  Started, Completed.</w:t>
      </w:r>
    </w:p>
    <w:p w:rsidR="00A0375E" w:rsidRDefault="00F04BC8">
      <w:pPr>
        <w:shd w:val="clear" w:color="auto" w:fill="FFFFFF"/>
        <w:spacing w:before="40" w:line="288" w:lineRule="auto"/>
        <w:rPr>
          <w:sz w:val="21"/>
          <w:szCs w:val="21"/>
        </w:rPr>
      </w:pPr>
      <w:r>
        <w:rPr>
          <w:noProof/>
          <w:sz w:val="21"/>
          <w:szCs w:val="21"/>
        </w:rPr>
        <w:lastRenderedPageBreak/>
        <w:drawing>
          <wp:inline distT="114300" distB="114300" distL="114300" distR="114300">
            <wp:extent cx="5731200" cy="2438400"/>
            <wp:effectExtent l="9525" t="9525" r="9525" b="9525"/>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31200" cy="2438400"/>
                    </a:xfrm>
                    <a:prstGeom prst="rect">
                      <a:avLst/>
                    </a:prstGeom>
                    <a:ln w="9525">
                      <a:solidFill>
                        <a:srgbClr val="000000"/>
                      </a:solidFill>
                      <a:prstDash val="solid"/>
                    </a:ln>
                  </pic:spPr>
                </pic:pic>
              </a:graphicData>
            </a:graphic>
          </wp:inline>
        </w:drawing>
      </w:r>
    </w:p>
    <w:p w:rsidR="00A0375E" w:rsidRDefault="00A0375E">
      <w:pPr>
        <w:shd w:val="clear" w:color="auto" w:fill="FFFFFF"/>
        <w:rPr>
          <w:sz w:val="21"/>
          <w:szCs w:val="21"/>
        </w:rPr>
      </w:pPr>
    </w:p>
    <w:p w:rsidR="00A0375E" w:rsidRDefault="00F04BC8">
      <w:pPr>
        <w:numPr>
          <w:ilvl w:val="0"/>
          <w:numId w:val="86"/>
        </w:numPr>
      </w:pPr>
      <w:r>
        <w:rPr>
          <w:sz w:val="21"/>
          <w:szCs w:val="21"/>
        </w:rPr>
        <w:t>Click Next.</w:t>
      </w:r>
    </w:p>
    <w:p w:rsidR="00A0375E" w:rsidRDefault="00F04BC8">
      <w:pPr>
        <w:numPr>
          <w:ilvl w:val="0"/>
          <w:numId w:val="86"/>
        </w:numPr>
      </w:pPr>
      <w:proofErr w:type="gramStart"/>
      <w:r>
        <w:rPr>
          <w:sz w:val="21"/>
          <w:szCs w:val="21"/>
        </w:rPr>
        <w:t>Next  &gt;</w:t>
      </w:r>
      <w:proofErr w:type="gramEnd"/>
      <w:r>
        <w:rPr>
          <w:sz w:val="21"/>
          <w:szCs w:val="21"/>
        </w:rPr>
        <w:t>&gt;  Next  &gt;&gt;  Save.</w:t>
      </w:r>
    </w:p>
    <w:p w:rsidR="00A0375E" w:rsidRDefault="00F04BC8">
      <w:pPr>
        <w:shd w:val="clear" w:color="auto" w:fill="FFFFFF"/>
        <w:spacing w:before="300" w:after="300" w:line="331" w:lineRule="auto"/>
        <w:rPr>
          <w:b/>
          <w:sz w:val="21"/>
          <w:szCs w:val="21"/>
        </w:rPr>
      </w:pPr>
      <w:r>
        <w:rPr>
          <w:b/>
          <w:sz w:val="21"/>
          <w:szCs w:val="21"/>
        </w:rPr>
        <w:t xml:space="preserve">Creation of Picklist Fields in Billing details and feedback </w:t>
      </w:r>
      <w:proofErr w:type="gramStart"/>
      <w:r>
        <w:rPr>
          <w:b/>
          <w:sz w:val="21"/>
          <w:szCs w:val="21"/>
        </w:rPr>
        <w:t>object :</w:t>
      </w:r>
      <w:proofErr w:type="gramEnd"/>
    </w:p>
    <w:p w:rsidR="00A0375E" w:rsidRDefault="00F04BC8">
      <w:pPr>
        <w:numPr>
          <w:ilvl w:val="0"/>
          <w:numId w:val="134"/>
        </w:numPr>
      </w:pPr>
      <w:r>
        <w:rPr>
          <w:sz w:val="21"/>
          <w:szCs w:val="21"/>
        </w:rPr>
        <w:t xml:space="preserve">Go to </w:t>
      </w:r>
      <w:proofErr w:type="gramStart"/>
      <w:r>
        <w:rPr>
          <w:sz w:val="21"/>
          <w:szCs w:val="21"/>
        </w:rPr>
        <w:t>setup  &gt;</w:t>
      </w:r>
      <w:proofErr w:type="gramEnd"/>
      <w:r>
        <w:rPr>
          <w:sz w:val="21"/>
          <w:szCs w:val="21"/>
        </w:rPr>
        <w:t xml:space="preserve">&gt;  click on Object Manager &gt;&gt;  type object name(Billing details and feedback) in search bar  &gt;&gt;  click on the object. </w:t>
      </w:r>
    </w:p>
    <w:p w:rsidR="00A0375E" w:rsidRDefault="00F04BC8">
      <w:pPr>
        <w:numPr>
          <w:ilvl w:val="0"/>
          <w:numId w:val="134"/>
        </w:numPr>
      </w:pPr>
      <w:r>
        <w:rPr>
          <w:sz w:val="21"/>
          <w:szCs w:val="21"/>
        </w:rPr>
        <w:t xml:space="preserve">Click on fields &amp; </w:t>
      </w:r>
      <w:proofErr w:type="gramStart"/>
      <w:r>
        <w:rPr>
          <w:sz w:val="21"/>
          <w:szCs w:val="21"/>
        </w:rPr>
        <w:t>relationship  &gt;</w:t>
      </w:r>
      <w:proofErr w:type="gramEnd"/>
      <w:r>
        <w:rPr>
          <w:sz w:val="21"/>
          <w:szCs w:val="21"/>
        </w:rPr>
        <w:t>&gt;  click on New.</w:t>
      </w:r>
    </w:p>
    <w:p w:rsidR="00A0375E" w:rsidRDefault="00F04BC8">
      <w:pPr>
        <w:numPr>
          <w:ilvl w:val="0"/>
          <w:numId w:val="134"/>
        </w:numPr>
      </w:pPr>
      <w:r>
        <w:rPr>
          <w:sz w:val="21"/>
          <w:szCs w:val="21"/>
        </w:rPr>
        <w:t>Select Data type as “Picklist” and click Next.</w:t>
      </w:r>
    </w:p>
    <w:p w:rsidR="00A0375E" w:rsidRDefault="00F04BC8">
      <w:pPr>
        <w:numPr>
          <w:ilvl w:val="0"/>
          <w:numId w:val="134"/>
        </w:numPr>
      </w:pPr>
      <w:r>
        <w:rPr>
          <w:sz w:val="21"/>
          <w:szCs w:val="21"/>
        </w:rPr>
        <w:t>Enter Field Label as “Payment Status”, under values select “Enter values, with each value separated by a new line" and enter values as shown below.</w:t>
      </w:r>
    </w:p>
    <w:p w:rsidR="00A0375E" w:rsidRDefault="00F04BC8">
      <w:pPr>
        <w:numPr>
          <w:ilvl w:val="0"/>
          <w:numId w:val="134"/>
        </w:numPr>
      </w:pPr>
      <w:r>
        <w:rPr>
          <w:sz w:val="21"/>
          <w:szCs w:val="21"/>
        </w:rPr>
        <w:t>The values are:  Pending, Completed.</w:t>
      </w:r>
    </w:p>
    <w:p w:rsidR="00A0375E" w:rsidRDefault="00F04BC8">
      <w:pPr>
        <w:numPr>
          <w:ilvl w:val="0"/>
          <w:numId w:val="134"/>
        </w:numPr>
      </w:pPr>
      <w:r>
        <w:rPr>
          <w:sz w:val="21"/>
          <w:szCs w:val="21"/>
        </w:rPr>
        <w:t>Click Next.</w:t>
      </w:r>
    </w:p>
    <w:p w:rsidR="00A0375E" w:rsidRDefault="00F04BC8">
      <w:pPr>
        <w:numPr>
          <w:ilvl w:val="0"/>
          <w:numId w:val="134"/>
        </w:numPr>
      </w:pPr>
      <w:r>
        <w:rPr>
          <w:sz w:val="21"/>
          <w:szCs w:val="21"/>
        </w:rPr>
        <w:t>Next &gt;</w:t>
      </w:r>
      <w:proofErr w:type="gramStart"/>
      <w:r>
        <w:rPr>
          <w:sz w:val="21"/>
          <w:szCs w:val="21"/>
        </w:rPr>
        <w:t>&gt;  Next</w:t>
      </w:r>
      <w:proofErr w:type="gramEnd"/>
      <w:r>
        <w:rPr>
          <w:sz w:val="21"/>
          <w:szCs w:val="21"/>
        </w:rPr>
        <w:t xml:space="preserve"> &gt;&gt;  Save.</w:t>
      </w:r>
    </w:p>
    <w:p w:rsidR="00A0375E" w:rsidRDefault="00F04BC8">
      <w:pPr>
        <w:pStyle w:val="Heading3"/>
        <w:keepNext w:val="0"/>
        <w:keepLines w:val="0"/>
        <w:shd w:val="clear" w:color="auto" w:fill="FFFFFF"/>
        <w:spacing w:before="240" w:after="160" w:line="284" w:lineRule="auto"/>
        <w:rPr>
          <w:b/>
          <w:color w:val="2D2828"/>
          <w:sz w:val="38"/>
          <w:szCs w:val="38"/>
        </w:rPr>
      </w:pPr>
      <w:bookmarkStart w:id="24" w:name="_2jzpfb1rvpc0" w:colFirst="0" w:colLast="0"/>
      <w:bookmarkEnd w:id="24"/>
      <w:r>
        <w:rPr>
          <w:b/>
          <w:color w:val="2D2828"/>
          <w:sz w:val="38"/>
          <w:szCs w:val="38"/>
        </w:rPr>
        <w:t xml:space="preserve">Creating Formula Field in Service </w:t>
      </w:r>
      <w:proofErr w:type="gramStart"/>
      <w:r>
        <w:rPr>
          <w:b/>
          <w:color w:val="2D2828"/>
          <w:sz w:val="38"/>
          <w:szCs w:val="38"/>
        </w:rPr>
        <w:t>records</w:t>
      </w:r>
      <w:proofErr w:type="gramEnd"/>
      <w:r>
        <w:rPr>
          <w:b/>
          <w:color w:val="2D2828"/>
          <w:sz w:val="38"/>
          <w:szCs w:val="38"/>
        </w:rPr>
        <w:t xml:space="preserve"> Object</w:t>
      </w:r>
    </w:p>
    <w:p w:rsidR="00A0375E" w:rsidRDefault="00F04BC8">
      <w:pPr>
        <w:numPr>
          <w:ilvl w:val="0"/>
          <w:numId w:val="106"/>
        </w:numPr>
      </w:pPr>
      <w:r>
        <w:rPr>
          <w:sz w:val="21"/>
          <w:szCs w:val="21"/>
        </w:rPr>
        <w:t xml:space="preserve">Go to </w:t>
      </w:r>
      <w:proofErr w:type="gramStart"/>
      <w:r>
        <w:rPr>
          <w:sz w:val="21"/>
          <w:szCs w:val="21"/>
        </w:rPr>
        <w:t>setup  &gt;</w:t>
      </w:r>
      <w:proofErr w:type="gramEnd"/>
      <w:r>
        <w:rPr>
          <w:sz w:val="21"/>
          <w:szCs w:val="21"/>
        </w:rPr>
        <w:t xml:space="preserve">&gt;  click on Object Manager  &gt;&gt;  type object name(Service records) in search bar  &gt;&gt;  click on the object. </w:t>
      </w:r>
    </w:p>
    <w:p w:rsidR="00A0375E" w:rsidRDefault="00F04BC8">
      <w:pPr>
        <w:numPr>
          <w:ilvl w:val="0"/>
          <w:numId w:val="106"/>
        </w:numPr>
      </w:pPr>
      <w:r>
        <w:rPr>
          <w:sz w:val="21"/>
          <w:szCs w:val="21"/>
        </w:rPr>
        <w:t xml:space="preserve">Click on fields &amp; </w:t>
      </w:r>
      <w:proofErr w:type="gramStart"/>
      <w:r>
        <w:rPr>
          <w:sz w:val="21"/>
          <w:szCs w:val="21"/>
        </w:rPr>
        <w:t>relationship  &gt;</w:t>
      </w:r>
      <w:proofErr w:type="gramEnd"/>
      <w:r>
        <w:rPr>
          <w:sz w:val="21"/>
          <w:szCs w:val="21"/>
        </w:rPr>
        <w:t>&gt;  click on New.</w:t>
      </w:r>
    </w:p>
    <w:p w:rsidR="00A0375E" w:rsidRDefault="00F04BC8">
      <w:pPr>
        <w:numPr>
          <w:ilvl w:val="0"/>
          <w:numId w:val="106"/>
        </w:numPr>
      </w:pPr>
      <w:r>
        <w:rPr>
          <w:sz w:val="21"/>
          <w:szCs w:val="21"/>
        </w:rPr>
        <w:t>Select Data type as “Formula” and click Next.</w:t>
      </w:r>
    </w:p>
    <w:p w:rsidR="00A0375E" w:rsidRDefault="00F04BC8">
      <w:pPr>
        <w:numPr>
          <w:ilvl w:val="0"/>
          <w:numId w:val="106"/>
        </w:numPr>
      </w:pPr>
      <w:r>
        <w:rPr>
          <w:sz w:val="21"/>
          <w:szCs w:val="21"/>
        </w:rPr>
        <w:t>Give Field Label and Field Name as “service date” and select formula return type as “Date” and click next.</w:t>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422900" cy="1854200"/>
            <wp:effectExtent l="9525" t="9525" r="9525" b="9525"/>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422900" cy="1854200"/>
                    </a:xfrm>
                    <a:prstGeom prst="rect">
                      <a:avLst/>
                    </a:prstGeom>
                    <a:ln w="9525">
                      <a:solidFill>
                        <a:srgbClr val="000000"/>
                      </a:solidFill>
                      <a:prstDash val="solid"/>
                    </a:ln>
                  </pic:spPr>
                </pic:pic>
              </a:graphicData>
            </a:graphic>
          </wp:inline>
        </w:drawing>
      </w:r>
    </w:p>
    <w:p w:rsidR="00A0375E" w:rsidRDefault="00F04BC8">
      <w:pPr>
        <w:numPr>
          <w:ilvl w:val="0"/>
          <w:numId w:val="114"/>
        </w:numPr>
      </w:pPr>
      <w:r>
        <w:rPr>
          <w:sz w:val="21"/>
          <w:szCs w:val="21"/>
        </w:rPr>
        <w:lastRenderedPageBreak/>
        <w:t xml:space="preserve">Insert field formula should </w:t>
      </w:r>
      <w:proofErr w:type="gramStart"/>
      <w:r>
        <w:rPr>
          <w:sz w:val="21"/>
          <w:szCs w:val="21"/>
        </w:rPr>
        <w:t>be :</w:t>
      </w:r>
      <w:proofErr w:type="gramEnd"/>
      <w:r>
        <w:rPr>
          <w:sz w:val="21"/>
          <w:szCs w:val="21"/>
        </w:rPr>
        <w:t xml:space="preserve"> </w:t>
      </w:r>
      <w:proofErr w:type="spellStart"/>
      <w:r>
        <w:rPr>
          <w:sz w:val="21"/>
          <w:szCs w:val="21"/>
        </w:rPr>
        <w:t>CreatedDate</w:t>
      </w:r>
      <w:proofErr w:type="spellEnd"/>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731200" cy="2476500"/>
            <wp:effectExtent l="9525" t="9525" r="9525" b="9525"/>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200" cy="2476500"/>
                    </a:xfrm>
                    <a:prstGeom prst="rect">
                      <a:avLst/>
                    </a:prstGeom>
                    <a:ln w="9525">
                      <a:solidFill>
                        <a:srgbClr val="000000"/>
                      </a:solidFill>
                      <a:prstDash val="solid"/>
                    </a:ln>
                  </pic:spPr>
                </pic:pic>
              </a:graphicData>
            </a:graphic>
          </wp:inline>
        </w:drawing>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731200" cy="1397000"/>
            <wp:effectExtent l="9525" t="9525" r="9525" b="9525"/>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731200" cy="1397000"/>
                    </a:xfrm>
                    <a:prstGeom prst="rect">
                      <a:avLst/>
                    </a:prstGeom>
                    <a:ln w="9525">
                      <a:solidFill>
                        <a:srgbClr val="000000"/>
                      </a:solidFill>
                      <a:prstDash val="solid"/>
                    </a:ln>
                  </pic:spPr>
                </pic:pic>
              </a:graphicData>
            </a:graphic>
          </wp:inline>
        </w:drawing>
      </w:r>
    </w:p>
    <w:p w:rsidR="00A0375E" w:rsidRDefault="00F04BC8">
      <w:pPr>
        <w:numPr>
          <w:ilvl w:val="0"/>
          <w:numId w:val="1"/>
        </w:numPr>
      </w:pPr>
      <w:r>
        <w:rPr>
          <w:sz w:val="21"/>
          <w:szCs w:val="21"/>
        </w:rPr>
        <w:t>click “Check Syntax</w:t>
      </w:r>
      <w:proofErr w:type="gramStart"/>
      <w:r>
        <w:rPr>
          <w:sz w:val="21"/>
          <w:szCs w:val="21"/>
        </w:rPr>
        <w:t>” .</w:t>
      </w:r>
      <w:proofErr w:type="gramEnd"/>
    </w:p>
    <w:p w:rsidR="00A0375E" w:rsidRDefault="00F04BC8">
      <w:pPr>
        <w:numPr>
          <w:ilvl w:val="0"/>
          <w:numId w:val="1"/>
        </w:numPr>
      </w:pPr>
      <w:r>
        <w:rPr>
          <w:sz w:val="21"/>
          <w:szCs w:val="21"/>
        </w:rPr>
        <w:t xml:space="preserve">Click </w:t>
      </w:r>
      <w:proofErr w:type="gramStart"/>
      <w:r>
        <w:rPr>
          <w:sz w:val="21"/>
          <w:szCs w:val="21"/>
        </w:rPr>
        <w:t>next  &gt;</w:t>
      </w:r>
      <w:proofErr w:type="gramEnd"/>
      <w:r>
        <w:rPr>
          <w:sz w:val="21"/>
          <w:szCs w:val="21"/>
        </w:rPr>
        <w:t>&gt;  next  &gt;&gt;  Save.</w:t>
      </w:r>
    </w:p>
    <w:p w:rsidR="00A0375E" w:rsidRDefault="00F04BC8">
      <w:pPr>
        <w:pStyle w:val="Heading3"/>
        <w:keepNext w:val="0"/>
        <w:keepLines w:val="0"/>
        <w:shd w:val="clear" w:color="auto" w:fill="FFFFFF"/>
        <w:spacing w:before="300" w:after="160" w:line="360" w:lineRule="auto"/>
        <w:rPr>
          <w:b/>
          <w:color w:val="2D2828"/>
          <w:sz w:val="38"/>
          <w:szCs w:val="38"/>
        </w:rPr>
      </w:pPr>
      <w:bookmarkStart w:id="25" w:name="_bvuj0vtswokk" w:colFirst="0" w:colLast="0"/>
      <w:bookmarkEnd w:id="25"/>
      <w:r>
        <w:rPr>
          <w:b/>
          <w:color w:val="2D2828"/>
          <w:sz w:val="38"/>
          <w:szCs w:val="38"/>
        </w:rPr>
        <w:t>Validation rule</w:t>
      </w:r>
    </w:p>
    <w:p w:rsidR="00A0375E" w:rsidRDefault="00F04BC8">
      <w:pPr>
        <w:shd w:val="clear" w:color="auto" w:fill="FFFFFF"/>
        <w:spacing w:line="331" w:lineRule="auto"/>
        <w:rPr>
          <w:sz w:val="21"/>
          <w:szCs w:val="21"/>
        </w:rPr>
      </w:pPr>
      <w:r>
        <w:rPr>
          <w:sz w:val="21"/>
          <w:szCs w:val="21"/>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A0375E" w:rsidRDefault="00F04BC8">
      <w:pPr>
        <w:pStyle w:val="Heading3"/>
        <w:keepNext w:val="0"/>
        <w:keepLines w:val="0"/>
        <w:spacing w:before="240" w:after="160" w:line="284" w:lineRule="auto"/>
        <w:rPr>
          <w:b/>
          <w:color w:val="2D2828"/>
          <w:sz w:val="38"/>
          <w:szCs w:val="38"/>
        </w:rPr>
      </w:pPr>
      <w:bookmarkStart w:id="26" w:name="_p9teu2ux88ln" w:colFirst="0" w:colLast="0"/>
      <w:bookmarkEnd w:id="26"/>
      <w:r>
        <w:rPr>
          <w:b/>
          <w:color w:val="2D2828"/>
          <w:sz w:val="38"/>
          <w:szCs w:val="38"/>
        </w:rPr>
        <w:t>To create a validation rule to an Appointment Object</w:t>
      </w:r>
    </w:p>
    <w:p w:rsidR="00A0375E" w:rsidRDefault="00F04BC8">
      <w:pPr>
        <w:numPr>
          <w:ilvl w:val="0"/>
          <w:numId w:val="3"/>
        </w:numPr>
        <w:shd w:val="clear" w:color="auto" w:fill="FFFFFF"/>
      </w:pPr>
      <w:r>
        <w:rPr>
          <w:sz w:val="21"/>
          <w:szCs w:val="21"/>
        </w:rPr>
        <w:t>Go to the setup page &gt;</w:t>
      </w:r>
      <w:proofErr w:type="gramStart"/>
      <w:r>
        <w:rPr>
          <w:sz w:val="21"/>
          <w:szCs w:val="21"/>
        </w:rPr>
        <w:t>&gt;  click</w:t>
      </w:r>
      <w:proofErr w:type="gramEnd"/>
      <w:r>
        <w:rPr>
          <w:sz w:val="21"/>
          <w:szCs w:val="21"/>
        </w:rPr>
        <w:t xml:space="preserve"> on object manager  &gt;&gt;  From drop down click edit for  Appointment object.</w:t>
      </w:r>
    </w:p>
    <w:p w:rsidR="00A0375E" w:rsidRDefault="00F04BC8">
      <w:pPr>
        <w:numPr>
          <w:ilvl w:val="0"/>
          <w:numId w:val="3"/>
        </w:numPr>
        <w:shd w:val="clear" w:color="auto" w:fill="FFFFFF"/>
      </w:pPr>
      <w:r>
        <w:rPr>
          <w:sz w:val="21"/>
          <w:szCs w:val="21"/>
        </w:rPr>
        <w:t xml:space="preserve">Click on the validation </w:t>
      </w:r>
      <w:proofErr w:type="gramStart"/>
      <w:r>
        <w:rPr>
          <w:sz w:val="21"/>
          <w:szCs w:val="21"/>
        </w:rPr>
        <w:t>rule  &gt;</w:t>
      </w:r>
      <w:proofErr w:type="gramEnd"/>
      <w:r>
        <w:rPr>
          <w:sz w:val="21"/>
          <w:szCs w:val="21"/>
        </w:rPr>
        <w:t>&gt; click New.</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260600"/>
            <wp:effectExtent l="9525" t="9525" r="9525" b="9525"/>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31200" cy="2260600"/>
                    </a:xfrm>
                    <a:prstGeom prst="rect">
                      <a:avLst/>
                    </a:prstGeom>
                    <a:ln w="9525">
                      <a:solidFill>
                        <a:srgbClr val="000000"/>
                      </a:solidFill>
                      <a:prstDash val="solid"/>
                    </a:ln>
                  </pic:spPr>
                </pic:pic>
              </a:graphicData>
            </a:graphic>
          </wp:inline>
        </w:drawing>
      </w:r>
    </w:p>
    <w:p w:rsidR="00A0375E" w:rsidRDefault="00F04BC8">
      <w:pPr>
        <w:numPr>
          <w:ilvl w:val="0"/>
          <w:numId w:val="10"/>
        </w:numPr>
        <w:shd w:val="clear" w:color="auto" w:fill="FFFFFF"/>
      </w:pPr>
      <w:r>
        <w:rPr>
          <w:sz w:val="21"/>
          <w:szCs w:val="21"/>
        </w:rPr>
        <w:t xml:space="preserve">Enter the Rule name as </w:t>
      </w:r>
      <w:proofErr w:type="gramStart"/>
      <w:r>
        <w:rPr>
          <w:sz w:val="21"/>
          <w:szCs w:val="21"/>
        </w:rPr>
        <w:t>“ Vehicle</w:t>
      </w:r>
      <w:proofErr w:type="gramEnd"/>
      <w:r>
        <w:rPr>
          <w:sz w:val="21"/>
          <w:szCs w:val="21"/>
        </w:rPr>
        <w:t xml:space="preserve"> ”.</w:t>
      </w:r>
    </w:p>
    <w:p w:rsidR="00A0375E" w:rsidRDefault="00F04BC8">
      <w:pPr>
        <w:numPr>
          <w:ilvl w:val="0"/>
          <w:numId w:val="10"/>
        </w:numPr>
        <w:shd w:val="clear" w:color="auto" w:fill="FFFFFF"/>
      </w:pPr>
      <w:r>
        <w:rPr>
          <w:sz w:val="21"/>
          <w:szCs w:val="21"/>
        </w:rPr>
        <w:t xml:space="preserve">Insert the Error Condition Formula </w:t>
      </w:r>
      <w:proofErr w:type="gramStart"/>
      <w:r>
        <w:rPr>
          <w:sz w:val="21"/>
          <w:szCs w:val="21"/>
        </w:rPr>
        <w:t>as :</w:t>
      </w:r>
      <w:proofErr w:type="gramEnd"/>
      <w:r>
        <w:rPr>
          <w:sz w:val="21"/>
          <w:szCs w:val="21"/>
        </w:rPr>
        <w:t xml:space="preserve"> - </w:t>
      </w:r>
    </w:p>
    <w:p w:rsidR="00A0375E" w:rsidRDefault="00F04BC8">
      <w:pPr>
        <w:shd w:val="clear" w:color="auto" w:fill="FFFFFF"/>
        <w:spacing w:line="331" w:lineRule="auto"/>
        <w:ind w:left="720"/>
        <w:rPr>
          <w:sz w:val="21"/>
          <w:szCs w:val="21"/>
        </w:rPr>
      </w:pPr>
      <w:proofErr w:type="gramStart"/>
      <w:r>
        <w:rPr>
          <w:sz w:val="21"/>
          <w:szCs w:val="21"/>
        </w:rPr>
        <w:t>NOT(</w:t>
      </w:r>
      <w:proofErr w:type="gramEnd"/>
      <w:r>
        <w:rPr>
          <w:sz w:val="21"/>
          <w:szCs w:val="21"/>
        </w:rPr>
        <w:t xml:space="preserve">REGEX( </w:t>
      </w:r>
      <w:proofErr w:type="spellStart"/>
      <w:r>
        <w:rPr>
          <w:sz w:val="21"/>
          <w:szCs w:val="21"/>
        </w:rPr>
        <w:t>Vehicle_number_plate__c</w:t>
      </w:r>
      <w:proofErr w:type="spellEnd"/>
      <w:r>
        <w:rPr>
          <w:sz w:val="21"/>
          <w:szCs w:val="21"/>
        </w:rPr>
        <w:t xml:space="preserve"> , "[A-Z]{2}[0-9]{2}[A-Z]{2}[0-9]{4}"))</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743200"/>
            <wp:effectExtent l="9525" t="9525" r="9525" b="952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1200" cy="2743200"/>
                    </a:xfrm>
                    <a:prstGeom prst="rect">
                      <a:avLst/>
                    </a:prstGeom>
                    <a:ln w="9525">
                      <a:solidFill>
                        <a:srgbClr val="000000"/>
                      </a:solidFill>
                      <a:prstDash val="solid"/>
                    </a:ln>
                  </pic:spPr>
                </pic:pic>
              </a:graphicData>
            </a:graphic>
          </wp:inline>
        </w:drawing>
      </w:r>
    </w:p>
    <w:p w:rsidR="00A0375E" w:rsidRDefault="00F04BC8">
      <w:pPr>
        <w:numPr>
          <w:ilvl w:val="0"/>
          <w:numId w:val="127"/>
        </w:numPr>
        <w:shd w:val="clear" w:color="auto" w:fill="FFFFFF"/>
      </w:pPr>
      <w:r>
        <w:rPr>
          <w:sz w:val="21"/>
          <w:szCs w:val="21"/>
        </w:rPr>
        <w:t xml:space="preserve">Enter the Error Message as “Please enter </w:t>
      </w:r>
      <w:proofErr w:type="spellStart"/>
      <w:r>
        <w:rPr>
          <w:sz w:val="21"/>
          <w:szCs w:val="21"/>
        </w:rPr>
        <w:t>vaild</w:t>
      </w:r>
      <w:proofErr w:type="spellEnd"/>
      <w:r>
        <w:rPr>
          <w:sz w:val="21"/>
          <w:szCs w:val="21"/>
        </w:rPr>
        <w:t xml:space="preserve"> </w:t>
      </w:r>
      <w:proofErr w:type="gramStart"/>
      <w:r>
        <w:rPr>
          <w:sz w:val="21"/>
          <w:szCs w:val="21"/>
        </w:rPr>
        <w:t>number ”</w:t>
      </w:r>
      <w:proofErr w:type="gramEnd"/>
      <w:r>
        <w:rPr>
          <w:sz w:val="21"/>
          <w:szCs w:val="21"/>
        </w:rPr>
        <w:t>, select the Error location as Field and select the field as “Vehicle number plate”, and click Save.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485900"/>
            <wp:effectExtent l="9525" t="9525"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731200" cy="14859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pacing w:before="240" w:after="160" w:line="284" w:lineRule="auto"/>
        <w:rPr>
          <w:b/>
          <w:color w:val="2D2828"/>
          <w:sz w:val="38"/>
          <w:szCs w:val="38"/>
        </w:rPr>
      </w:pPr>
      <w:bookmarkStart w:id="27" w:name="_hr8ygjfh4w45" w:colFirst="0" w:colLast="0"/>
      <w:bookmarkEnd w:id="27"/>
      <w:r>
        <w:rPr>
          <w:b/>
          <w:color w:val="2D2828"/>
          <w:sz w:val="38"/>
          <w:szCs w:val="38"/>
        </w:rPr>
        <w:t xml:space="preserve">To create a validation rule to </w:t>
      </w:r>
      <w:proofErr w:type="gramStart"/>
      <w:r>
        <w:rPr>
          <w:b/>
          <w:color w:val="2D2828"/>
          <w:sz w:val="38"/>
          <w:szCs w:val="38"/>
        </w:rPr>
        <w:t>an</w:t>
      </w:r>
      <w:proofErr w:type="gramEnd"/>
      <w:r>
        <w:rPr>
          <w:b/>
          <w:color w:val="2D2828"/>
          <w:sz w:val="38"/>
          <w:szCs w:val="38"/>
        </w:rPr>
        <w:t xml:space="preserve"> Billing details and feedback Object</w:t>
      </w:r>
    </w:p>
    <w:p w:rsidR="00A0375E" w:rsidRDefault="00F04BC8">
      <w:pPr>
        <w:numPr>
          <w:ilvl w:val="0"/>
          <w:numId w:val="102"/>
        </w:numPr>
      </w:pPr>
      <w:r>
        <w:lastRenderedPageBreak/>
        <w:t xml:space="preserve">Go to the setup page &gt;&gt; click on object </w:t>
      </w:r>
      <w:proofErr w:type="gramStart"/>
      <w:r>
        <w:t>manager  &gt;</w:t>
      </w:r>
      <w:proofErr w:type="gramEnd"/>
      <w:r>
        <w:t>&gt;  From drop down click edit for  Billing details and feedback object.</w:t>
      </w:r>
    </w:p>
    <w:p w:rsidR="00A0375E" w:rsidRDefault="00F04BC8">
      <w:pPr>
        <w:numPr>
          <w:ilvl w:val="0"/>
          <w:numId w:val="102"/>
        </w:numPr>
      </w:pPr>
      <w:r>
        <w:t xml:space="preserve">Click on the validation </w:t>
      </w:r>
      <w:proofErr w:type="gramStart"/>
      <w:r>
        <w:t>rule  &gt;</w:t>
      </w:r>
      <w:proofErr w:type="gramEnd"/>
      <w:r>
        <w:t>&gt;  click New.</w:t>
      </w:r>
    </w:p>
    <w:p w:rsidR="00A0375E" w:rsidRDefault="00F04BC8">
      <w:pPr>
        <w:numPr>
          <w:ilvl w:val="0"/>
          <w:numId w:val="102"/>
        </w:numPr>
      </w:pPr>
      <w:r>
        <w:t xml:space="preserve">Enter the Rule name as </w:t>
      </w:r>
      <w:proofErr w:type="gramStart"/>
      <w:r>
        <w:t>“ rating</w:t>
      </w:r>
      <w:proofErr w:type="gramEnd"/>
      <w:r>
        <w:t>_should_be_less_than_5”.</w:t>
      </w:r>
    </w:p>
    <w:p w:rsidR="00A0375E" w:rsidRDefault="00F04BC8">
      <w:pPr>
        <w:numPr>
          <w:ilvl w:val="0"/>
          <w:numId w:val="102"/>
        </w:numPr>
      </w:pPr>
      <w:r>
        <w:t xml:space="preserve">Insert the Error Condition Formula </w:t>
      </w:r>
      <w:proofErr w:type="gramStart"/>
      <w:r>
        <w:t>as :</w:t>
      </w:r>
      <w:proofErr w:type="gramEnd"/>
      <w:r>
        <w:t xml:space="preserve"> - </w:t>
      </w:r>
    </w:p>
    <w:p w:rsidR="00A0375E" w:rsidRDefault="00F04BC8">
      <w:pPr>
        <w:spacing w:line="331" w:lineRule="auto"/>
        <w:ind w:left="720"/>
      </w:pPr>
      <w:proofErr w:type="gramStart"/>
      <w:r>
        <w:t>NOT( REGEX</w:t>
      </w:r>
      <w:proofErr w:type="gramEnd"/>
      <w:r>
        <w:t xml:space="preserve">( </w:t>
      </w:r>
      <w:proofErr w:type="spellStart"/>
      <w:r>
        <w:t>Rating_for_service__c</w:t>
      </w:r>
      <w:proofErr w:type="spellEnd"/>
      <w:r>
        <w:t xml:space="preserve"> , "[1-5]{1}"))</w:t>
      </w:r>
    </w:p>
    <w:p w:rsidR="00A0375E" w:rsidRDefault="00F04BC8">
      <w:pPr>
        <w:spacing w:line="331" w:lineRule="auto"/>
        <w:ind w:left="720"/>
      </w:pPr>
      <w:r>
        <w:rPr>
          <w:noProof/>
        </w:rPr>
        <w:drawing>
          <wp:inline distT="114300" distB="114300" distL="114300" distR="114300">
            <wp:extent cx="5731200" cy="977900"/>
            <wp:effectExtent l="9525" t="9525" r="9525" b="952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731200" cy="977900"/>
                    </a:xfrm>
                    <a:prstGeom prst="rect">
                      <a:avLst/>
                    </a:prstGeom>
                    <a:ln w="9525">
                      <a:solidFill>
                        <a:srgbClr val="000000"/>
                      </a:solidFill>
                      <a:prstDash val="solid"/>
                    </a:ln>
                  </pic:spPr>
                </pic:pic>
              </a:graphicData>
            </a:graphic>
          </wp:inline>
        </w:drawing>
      </w:r>
    </w:p>
    <w:p w:rsidR="00A0375E" w:rsidRDefault="00F04BC8">
      <w:pPr>
        <w:numPr>
          <w:ilvl w:val="0"/>
          <w:numId w:val="100"/>
        </w:numPr>
      </w:pPr>
      <w:r>
        <w:t>Enter the Error Message as “rating should be from 1 to 5”, select the Error location as Field and select the field as “Rating for Service”, and click Save.</w:t>
      </w:r>
    </w:p>
    <w:p w:rsidR="00A0375E" w:rsidRDefault="00F04BC8">
      <w:r>
        <w:rPr>
          <w:noProof/>
        </w:rPr>
        <w:drawing>
          <wp:inline distT="114300" distB="114300" distL="114300" distR="114300">
            <wp:extent cx="5731200" cy="2108200"/>
            <wp:effectExtent l="9525" t="9525" r="9525" b="95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731200" cy="2108200"/>
                    </a:xfrm>
                    <a:prstGeom prst="rect">
                      <a:avLst/>
                    </a:prstGeom>
                    <a:ln w="9525">
                      <a:solidFill>
                        <a:srgbClr val="000000"/>
                      </a:solidFill>
                      <a:prstDash val="solid"/>
                    </a:ln>
                  </pic:spPr>
                </pic:pic>
              </a:graphicData>
            </a:graphic>
          </wp:inline>
        </w:drawing>
      </w:r>
    </w:p>
    <w:p w:rsidR="00A0375E" w:rsidRDefault="00F04BC8">
      <w:pPr>
        <w:pStyle w:val="Heading3"/>
        <w:keepNext w:val="0"/>
        <w:keepLines w:val="0"/>
        <w:shd w:val="clear" w:color="auto" w:fill="FFFFFF"/>
        <w:spacing w:before="300" w:after="160" w:line="360" w:lineRule="auto"/>
        <w:rPr>
          <w:b/>
          <w:color w:val="2D2828"/>
          <w:sz w:val="38"/>
          <w:szCs w:val="38"/>
        </w:rPr>
      </w:pPr>
      <w:bookmarkStart w:id="28" w:name="_1yowxfhxfogl" w:colFirst="0" w:colLast="0"/>
      <w:bookmarkEnd w:id="28"/>
      <w:r>
        <w:rPr>
          <w:b/>
          <w:color w:val="2D2828"/>
          <w:sz w:val="38"/>
          <w:szCs w:val="38"/>
        </w:rPr>
        <w:t>Duplicate rule</w:t>
      </w:r>
    </w:p>
    <w:p w:rsidR="00A0375E" w:rsidRDefault="00A0375E"/>
    <w:p w:rsidR="00A0375E" w:rsidRDefault="00F04BC8">
      <w:pPr>
        <w:pStyle w:val="Heading3"/>
        <w:keepNext w:val="0"/>
        <w:keepLines w:val="0"/>
        <w:spacing w:before="240" w:after="160" w:line="284" w:lineRule="auto"/>
        <w:rPr>
          <w:b/>
          <w:color w:val="2D2828"/>
          <w:sz w:val="38"/>
          <w:szCs w:val="38"/>
        </w:rPr>
      </w:pPr>
      <w:bookmarkStart w:id="29" w:name="_cqtf344qw7te" w:colFirst="0" w:colLast="0"/>
      <w:bookmarkEnd w:id="29"/>
      <w:r>
        <w:rPr>
          <w:b/>
          <w:color w:val="2D2828"/>
          <w:sz w:val="38"/>
          <w:szCs w:val="38"/>
        </w:rPr>
        <w:t xml:space="preserve">To create a matching rule to </w:t>
      </w:r>
      <w:proofErr w:type="gramStart"/>
      <w:r>
        <w:rPr>
          <w:b/>
          <w:color w:val="2D2828"/>
          <w:sz w:val="38"/>
          <w:szCs w:val="38"/>
        </w:rPr>
        <w:t>an</w:t>
      </w:r>
      <w:proofErr w:type="gramEnd"/>
      <w:r>
        <w:rPr>
          <w:b/>
          <w:color w:val="2D2828"/>
          <w:sz w:val="38"/>
          <w:szCs w:val="38"/>
        </w:rPr>
        <w:t xml:space="preserve"> Customer details Object</w:t>
      </w:r>
    </w:p>
    <w:p w:rsidR="00A0375E" w:rsidRDefault="00F04BC8">
      <w:pPr>
        <w:numPr>
          <w:ilvl w:val="0"/>
          <w:numId w:val="52"/>
        </w:numPr>
        <w:shd w:val="clear" w:color="auto" w:fill="FFFFFF"/>
      </w:pPr>
      <w:r>
        <w:rPr>
          <w:sz w:val="21"/>
          <w:szCs w:val="21"/>
        </w:rPr>
        <w:t>Go to quick find box in setup and search for matching Rule.</w:t>
      </w:r>
    </w:p>
    <w:p w:rsidR="00A0375E" w:rsidRDefault="00F04BC8">
      <w:pPr>
        <w:numPr>
          <w:ilvl w:val="0"/>
          <w:numId w:val="52"/>
        </w:numPr>
        <w:shd w:val="clear" w:color="auto" w:fill="FFFFFF"/>
      </w:pPr>
      <w:r>
        <w:rPr>
          <w:sz w:val="21"/>
          <w:szCs w:val="21"/>
        </w:rPr>
        <w:t>Click on matching rule &gt;&gt; click on New Rule.</w:t>
      </w:r>
    </w:p>
    <w:p w:rsidR="00A0375E" w:rsidRDefault="00F04BC8">
      <w:pPr>
        <w:shd w:val="clear" w:color="auto" w:fill="FFFFFF"/>
        <w:spacing w:line="331" w:lineRule="auto"/>
        <w:ind w:left="420"/>
        <w:rPr>
          <w:sz w:val="21"/>
          <w:szCs w:val="21"/>
        </w:rPr>
      </w:pPr>
      <w:r>
        <w:rPr>
          <w:noProof/>
          <w:sz w:val="21"/>
          <w:szCs w:val="21"/>
        </w:rPr>
        <w:drawing>
          <wp:inline distT="114300" distB="114300" distL="114300" distR="114300">
            <wp:extent cx="5321300" cy="1384300"/>
            <wp:effectExtent l="9525" t="9525" r="9525" b="952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321300" cy="1384300"/>
                    </a:xfrm>
                    <a:prstGeom prst="rect">
                      <a:avLst/>
                    </a:prstGeom>
                    <a:ln w="9525">
                      <a:solidFill>
                        <a:srgbClr val="000000"/>
                      </a:solidFill>
                      <a:prstDash val="solid"/>
                    </a:ln>
                  </pic:spPr>
                </pic:pic>
              </a:graphicData>
            </a:graphic>
          </wp:inline>
        </w:drawing>
      </w:r>
    </w:p>
    <w:p w:rsidR="00A0375E" w:rsidRDefault="00F04BC8">
      <w:pPr>
        <w:numPr>
          <w:ilvl w:val="0"/>
          <w:numId w:val="115"/>
        </w:numPr>
        <w:shd w:val="clear" w:color="auto" w:fill="FFFFFF"/>
      </w:pPr>
      <w:r>
        <w:rPr>
          <w:sz w:val="21"/>
          <w:szCs w:val="21"/>
        </w:rPr>
        <w:t>Select the object as Customer details and click Next.</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1473200"/>
            <wp:effectExtent l="9525" t="9525" r="9525"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1200" cy="1473200"/>
                    </a:xfrm>
                    <a:prstGeom prst="rect">
                      <a:avLst/>
                    </a:prstGeom>
                    <a:ln w="9525">
                      <a:solidFill>
                        <a:srgbClr val="000000"/>
                      </a:solidFill>
                      <a:prstDash val="solid"/>
                    </a:ln>
                  </pic:spPr>
                </pic:pic>
              </a:graphicData>
            </a:graphic>
          </wp:inline>
        </w:drawing>
      </w:r>
    </w:p>
    <w:p w:rsidR="00A0375E" w:rsidRDefault="00F04BC8">
      <w:pPr>
        <w:numPr>
          <w:ilvl w:val="0"/>
          <w:numId w:val="129"/>
        </w:numPr>
        <w:shd w:val="clear" w:color="auto" w:fill="FFFFFF"/>
      </w:pPr>
      <w:r>
        <w:rPr>
          <w:sz w:val="21"/>
          <w:szCs w:val="21"/>
        </w:rPr>
        <w:t xml:space="preserve">Give the Rule </w:t>
      </w:r>
      <w:proofErr w:type="gramStart"/>
      <w:r>
        <w:rPr>
          <w:sz w:val="21"/>
          <w:szCs w:val="21"/>
        </w:rPr>
        <w:t>name :</w:t>
      </w:r>
      <w:proofErr w:type="gramEnd"/>
      <w:r>
        <w:rPr>
          <w:sz w:val="21"/>
          <w:szCs w:val="21"/>
        </w:rPr>
        <w:t xml:space="preserve"> Matching customer details </w:t>
      </w:r>
    </w:p>
    <w:p w:rsidR="00A0375E" w:rsidRDefault="00F04BC8">
      <w:pPr>
        <w:numPr>
          <w:ilvl w:val="0"/>
          <w:numId w:val="129"/>
        </w:numPr>
        <w:shd w:val="clear" w:color="auto" w:fill="FFFFFF"/>
      </w:pPr>
      <w:r>
        <w:rPr>
          <w:sz w:val="21"/>
          <w:szCs w:val="21"/>
        </w:rPr>
        <w:t xml:space="preserve">Unique </w:t>
      </w:r>
      <w:proofErr w:type="gramStart"/>
      <w:r>
        <w:rPr>
          <w:sz w:val="21"/>
          <w:szCs w:val="21"/>
        </w:rPr>
        <w:t>name :</w:t>
      </w:r>
      <w:proofErr w:type="gramEnd"/>
      <w:r>
        <w:rPr>
          <w:sz w:val="21"/>
          <w:szCs w:val="21"/>
        </w:rPr>
        <w:t xml:space="preserve"> is auto populated </w:t>
      </w:r>
    </w:p>
    <w:p w:rsidR="00A0375E" w:rsidRDefault="00F04BC8">
      <w:pPr>
        <w:numPr>
          <w:ilvl w:val="0"/>
          <w:numId w:val="129"/>
        </w:numPr>
        <w:shd w:val="clear" w:color="auto" w:fill="FFFFFF"/>
      </w:pPr>
      <w:r>
        <w:rPr>
          <w:sz w:val="21"/>
          <w:szCs w:val="21"/>
        </w:rPr>
        <w:t xml:space="preserve">Define the matching criteria as </w:t>
      </w:r>
    </w:p>
    <w:p w:rsidR="00A0375E" w:rsidRDefault="00F04BC8">
      <w:pPr>
        <w:numPr>
          <w:ilvl w:val="0"/>
          <w:numId w:val="129"/>
        </w:numPr>
        <w:shd w:val="clear" w:color="auto" w:fill="FFFFFF"/>
      </w:pPr>
      <w:r>
        <w:rPr>
          <w:sz w:val="21"/>
          <w:szCs w:val="21"/>
        </w:rPr>
        <w:t xml:space="preserve">           Field                                               Matching Method </w:t>
      </w:r>
    </w:p>
    <w:p w:rsidR="00A0375E" w:rsidRDefault="00F04BC8">
      <w:pPr>
        <w:shd w:val="clear" w:color="auto" w:fill="FFFFFF"/>
        <w:spacing w:line="331" w:lineRule="auto"/>
        <w:ind w:left="720"/>
        <w:rPr>
          <w:sz w:val="21"/>
          <w:szCs w:val="21"/>
        </w:rPr>
      </w:pPr>
      <w:r>
        <w:rPr>
          <w:sz w:val="21"/>
          <w:szCs w:val="21"/>
        </w:rPr>
        <w:t xml:space="preserve">   1. Gmail                                                       Exact</w:t>
      </w:r>
    </w:p>
    <w:p w:rsidR="00A0375E" w:rsidRDefault="00F04BC8">
      <w:pPr>
        <w:shd w:val="clear" w:color="auto" w:fill="FFFFFF"/>
        <w:spacing w:line="331" w:lineRule="auto"/>
        <w:ind w:left="720"/>
        <w:rPr>
          <w:sz w:val="21"/>
          <w:szCs w:val="21"/>
        </w:rPr>
      </w:pPr>
      <w:r>
        <w:rPr>
          <w:sz w:val="21"/>
          <w:szCs w:val="21"/>
        </w:rPr>
        <w:t xml:space="preserve">   2. Phone Number                                         Exact</w:t>
      </w:r>
    </w:p>
    <w:p w:rsidR="00A0375E" w:rsidRDefault="00F04BC8">
      <w:pPr>
        <w:numPr>
          <w:ilvl w:val="0"/>
          <w:numId w:val="13"/>
        </w:numPr>
        <w:shd w:val="clear" w:color="auto" w:fill="FFFFFF"/>
      </w:pPr>
      <w:r>
        <w:rPr>
          <w:sz w:val="21"/>
          <w:szCs w:val="21"/>
        </w:rPr>
        <w:t>Click save.</w:t>
      </w:r>
    </w:p>
    <w:p w:rsidR="00A0375E" w:rsidRDefault="00F04BC8">
      <w:pPr>
        <w:numPr>
          <w:ilvl w:val="0"/>
          <w:numId w:val="13"/>
        </w:numPr>
        <w:shd w:val="clear" w:color="auto" w:fill="FFFFFF"/>
      </w:pPr>
      <w:r>
        <w:rPr>
          <w:sz w:val="21"/>
          <w:szCs w:val="21"/>
        </w:rPr>
        <w:t>After Saving Click on Activate.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298700"/>
            <wp:effectExtent l="9525" t="9525" r="9525" b="952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731200" cy="22987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384300"/>
            <wp:effectExtent l="9525" t="9525" r="9525" b="9525"/>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731200" cy="13843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pacing w:before="240" w:after="160" w:line="284" w:lineRule="auto"/>
        <w:rPr>
          <w:b/>
          <w:color w:val="2D2828"/>
          <w:sz w:val="38"/>
          <w:szCs w:val="38"/>
        </w:rPr>
      </w:pPr>
      <w:bookmarkStart w:id="30" w:name="_ffqnptnlg8fu" w:colFirst="0" w:colLast="0"/>
      <w:bookmarkEnd w:id="30"/>
      <w:r>
        <w:rPr>
          <w:b/>
          <w:color w:val="2D2828"/>
          <w:sz w:val="38"/>
          <w:szCs w:val="38"/>
        </w:rPr>
        <w:t xml:space="preserve">To create a Duplicate rule to </w:t>
      </w:r>
      <w:proofErr w:type="gramStart"/>
      <w:r>
        <w:rPr>
          <w:b/>
          <w:color w:val="2D2828"/>
          <w:sz w:val="38"/>
          <w:szCs w:val="38"/>
        </w:rPr>
        <w:t>an</w:t>
      </w:r>
      <w:proofErr w:type="gramEnd"/>
      <w:r>
        <w:rPr>
          <w:b/>
          <w:color w:val="2D2828"/>
          <w:sz w:val="38"/>
          <w:szCs w:val="38"/>
        </w:rPr>
        <w:t xml:space="preserve"> Customer details Object</w:t>
      </w:r>
    </w:p>
    <w:p w:rsidR="00A0375E" w:rsidRDefault="00F04BC8">
      <w:pPr>
        <w:numPr>
          <w:ilvl w:val="0"/>
          <w:numId w:val="39"/>
        </w:numPr>
        <w:shd w:val="clear" w:color="auto" w:fill="FFFFFF"/>
      </w:pPr>
      <w:r>
        <w:rPr>
          <w:sz w:val="21"/>
          <w:szCs w:val="21"/>
        </w:rPr>
        <w:t>Go to quick find box in setup and search for Duplicate rules.</w:t>
      </w:r>
    </w:p>
    <w:p w:rsidR="00A0375E" w:rsidRDefault="00F04BC8">
      <w:pPr>
        <w:numPr>
          <w:ilvl w:val="0"/>
          <w:numId w:val="39"/>
        </w:numPr>
        <w:shd w:val="clear" w:color="auto" w:fill="FFFFFF"/>
      </w:pPr>
      <w:r>
        <w:rPr>
          <w:sz w:val="21"/>
          <w:szCs w:val="21"/>
        </w:rPr>
        <w:t>Click on Duplicate rule &gt;</w:t>
      </w:r>
      <w:proofErr w:type="gramStart"/>
      <w:r>
        <w:rPr>
          <w:sz w:val="21"/>
          <w:szCs w:val="21"/>
        </w:rPr>
        <w:t>&gt;  click</w:t>
      </w:r>
      <w:proofErr w:type="gramEnd"/>
      <w:r>
        <w:rPr>
          <w:sz w:val="21"/>
          <w:szCs w:val="21"/>
        </w:rPr>
        <w:t xml:space="preserve"> on New Rule  &gt;&gt;  select customer details object.</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108200"/>
            <wp:effectExtent l="9525" t="9525" r="9525" b="9525"/>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2108200"/>
                    </a:xfrm>
                    <a:prstGeom prst="rect">
                      <a:avLst/>
                    </a:prstGeom>
                    <a:ln w="9525">
                      <a:solidFill>
                        <a:srgbClr val="000000"/>
                      </a:solidFill>
                      <a:prstDash val="solid"/>
                    </a:ln>
                  </pic:spPr>
                </pic:pic>
              </a:graphicData>
            </a:graphic>
          </wp:inline>
        </w:drawing>
      </w:r>
    </w:p>
    <w:p w:rsidR="00A0375E" w:rsidRDefault="00F04BC8">
      <w:pPr>
        <w:numPr>
          <w:ilvl w:val="0"/>
          <w:numId w:val="31"/>
        </w:numPr>
        <w:shd w:val="clear" w:color="auto" w:fill="FFFFFF"/>
      </w:pPr>
      <w:r>
        <w:rPr>
          <w:sz w:val="21"/>
          <w:szCs w:val="21"/>
        </w:rPr>
        <w:t xml:space="preserve">Give the Rule name </w:t>
      </w:r>
      <w:proofErr w:type="gramStart"/>
      <w:r>
        <w:rPr>
          <w:sz w:val="21"/>
          <w:szCs w:val="21"/>
        </w:rPr>
        <w:t>as :</w:t>
      </w:r>
      <w:proofErr w:type="gramEnd"/>
      <w:r>
        <w:rPr>
          <w:sz w:val="21"/>
          <w:szCs w:val="21"/>
        </w:rPr>
        <w:t xml:space="preserve"> Customer Detail duplicate</w:t>
      </w:r>
    </w:p>
    <w:p w:rsidR="00A0375E" w:rsidRDefault="00F04BC8">
      <w:pPr>
        <w:numPr>
          <w:ilvl w:val="0"/>
          <w:numId w:val="31"/>
        </w:numPr>
        <w:shd w:val="clear" w:color="auto" w:fill="FFFFFF"/>
      </w:pPr>
      <w:r>
        <w:rPr>
          <w:sz w:val="21"/>
          <w:szCs w:val="21"/>
        </w:rPr>
        <w:t xml:space="preserve">Scroll a little in Matching rule section </w:t>
      </w:r>
    </w:p>
    <w:p w:rsidR="00A0375E" w:rsidRDefault="00F04BC8">
      <w:pPr>
        <w:numPr>
          <w:ilvl w:val="0"/>
          <w:numId w:val="31"/>
        </w:numPr>
        <w:shd w:val="clear" w:color="auto" w:fill="FFFFFF"/>
      </w:pPr>
      <w:r>
        <w:rPr>
          <w:sz w:val="21"/>
          <w:szCs w:val="21"/>
        </w:rPr>
        <w:t xml:space="preserve">Select the matching </w:t>
      </w:r>
      <w:proofErr w:type="gramStart"/>
      <w:r>
        <w:rPr>
          <w:sz w:val="21"/>
          <w:szCs w:val="21"/>
        </w:rPr>
        <w:t>rule :</w:t>
      </w:r>
      <w:proofErr w:type="gramEnd"/>
      <w:r>
        <w:rPr>
          <w:sz w:val="21"/>
          <w:szCs w:val="21"/>
        </w:rPr>
        <w:t xml:space="preserve"> Matching customer details</w:t>
      </w:r>
    </w:p>
    <w:p w:rsidR="00A0375E" w:rsidRDefault="00F04BC8">
      <w:pPr>
        <w:numPr>
          <w:ilvl w:val="0"/>
          <w:numId w:val="31"/>
        </w:numPr>
        <w:shd w:val="clear" w:color="auto" w:fill="FFFFFF"/>
      </w:pPr>
      <w:r>
        <w:rPr>
          <w:sz w:val="21"/>
          <w:szCs w:val="21"/>
        </w:rPr>
        <w:t>And Click on save.</w:t>
      </w:r>
    </w:p>
    <w:p w:rsidR="00A0375E" w:rsidRDefault="00F04BC8">
      <w:pPr>
        <w:numPr>
          <w:ilvl w:val="0"/>
          <w:numId w:val="31"/>
        </w:numPr>
        <w:shd w:val="clear" w:color="auto" w:fill="FFFFFF"/>
      </w:pPr>
      <w:r>
        <w:rPr>
          <w:sz w:val="21"/>
          <w:szCs w:val="21"/>
        </w:rPr>
        <w:t xml:space="preserve">After saving the Duplicate Rule, </w:t>
      </w:r>
      <w:proofErr w:type="gramStart"/>
      <w:r>
        <w:rPr>
          <w:sz w:val="21"/>
          <w:szCs w:val="21"/>
        </w:rPr>
        <w:t>Click</w:t>
      </w:r>
      <w:proofErr w:type="gramEnd"/>
      <w:r>
        <w:rPr>
          <w:sz w:val="21"/>
          <w:szCs w:val="21"/>
        </w:rPr>
        <w:t xml:space="preserve"> on Activate.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019300"/>
            <wp:effectExtent l="9525" t="9525" r="9525" b="9525"/>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31200" cy="20193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298700"/>
            <wp:effectExtent l="9525" t="9525" r="9525" b="9525"/>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731200" cy="22987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300" w:after="160" w:line="360" w:lineRule="auto"/>
        <w:rPr>
          <w:b/>
          <w:color w:val="2D2828"/>
          <w:sz w:val="38"/>
          <w:szCs w:val="38"/>
        </w:rPr>
      </w:pPr>
      <w:bookmarkStart w:id="31" w:name="_mqeydbbo4il1" w:colFirst="0" w:colLast="0"/>
      <w:bookmarkEnd w:id="31"/>
      <w:r>
        <w:rPr>
          <w:b/>
          <w:color w:val="2D2828"/>
          <w:sz w:val="38"/>
          <w:szCs w:val="38"/>
        </w:rPr>
        <w:t>Profiles</w:t>
      </w:r>
    </w:p>
    <w:p w:rsidR="00A0375E" w:rsidRDefault="00F04BC8">
      <w:pPr>
        <w:shd w:val="clear" w:color="auto" w:fill="FFFFFF"/>
        <w:spacing w:before="280" w:line="317" w:lineRule="auto"/>
        <w:ind w:right="-40"/>
        <w:rPr>
          <w:sz w:val="21"/>
          <w:szCs w:val="21"/>
        </w:rPr>
      </w:pPr>
      <w:r>
        <w:rPr>
          <w:sz w:val="21"/>
          <w:szCs w:val="21"/>
        </w:rPr>
        <w:lastRenderedPageBreak/>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Pr>
          <w:sz w:val="21"/>
          <w:szCs w:val="21"/>
        </w:rPr>
        <w:t>example</w:t>
      </w:r>
      <w:proofErr w:type="gramEnd"/>
      <w:r>
        <w:rPr>
          <w:sz w:val="21"/>
          <w:szCs w:val="21"/>
        </w:rPr>
        <w:t xml:space="preserve"> System Administrator, Developer, Sales Representative. </w:t>
      </w:r>
    </w:p>
    <w:p w:rsidR="00A0375E" w:rsidRDefault="00A0375E">
      <w:pPr>
        <w:shd w:val="clear" w:color="auto" w:fill="FFFFFF"/>
        <w:rPr>
          <w:rFonts w:ascii="Times New Roman" w:eastAsia="Times New Roman" w:hAnsi="Times New Roman" w:cs="Times New Roman"/>
          <w:color w:val="333333"/>
          <w:sz w:val="24"/>
          <w:szCs w:val="24"/>
        </w:rPr>
      </w:pPr>
    </w:p>
    <w:p w:rsidR="00A0375E" w:rsidRDefault="00F04BC8">
      <w:pPr>
        <w:shd w:val="clear" w:color="auto" w:fill="FFFFFF"/>
        <w:spacing w:before="340" w:line="288" w:lineRule="auto"/>
        <w:rPr>
          <w:b/>
          <w:sz w:val="21"/>
          <w:szCs w:val="21"/>
        </w:rPr>
      </w:pPr>
      <w:r>
        <w:rPr>
          <w:b/>
          <w:sz w:val="21"/>
          <w:szCs w:val="21"/>
        </w:rPr>
        <w:t xml:space="preserve">Types of profiles in salesforce </w:t>
      </w:r>
    </w:p>
    <w:p w:rsidR="00A0375E" w:rsidRDefault="00F04BC8">
      <w:pPr>
        <w:numPr>
          <w:ilvl w:val="0"/>
          <w:numId w:val="19"/>
        </w:numPr>
        <w:ind w:left="420"/>
      </w:pPr>
      <w:r>
        <w:rPr>
          <w:b/>
          <w:sz w:val="21"/>
          <w:szCs w:val="21"/>
        </w:rPr>
        <w:t xml:space="preserve">Standard profiles: </w:t>
      </w:r>
    </w:p>
    <w:p w:rsidR="00A0375E" w:rsidRDefault="00F04BC8">
      <w:pPr>
        <w:shd w:val="clear" w:color="auto" w:fill="FFFFFF"/>
        <w:spacing w:line="331" w:lineRule="auto"/>
        <w:ind w:left="420"/>
        <w:rPr>
          <w:sz w:val="21"/>
          <w:szCs w:val="21"/>
        </w:rPr>
      </w:pPr>
      <w:r>
        <w:rPr>
          <w:sz w:val="21"/>
          <w:szCs w:val="21"/>
        </w:rPr>
        <w:t xml:space="preserve">By </w:t>
      </w:r>
      <w:proofErr w:type="gramStart"/>
      <w:r>
        <w:rPr>
          <w:sz w:val="21"/>
          <w:szCs w:val="21"/>
        </w:rPr>
        <w:t>default</w:t>
      </w:r>
      <w:proofErr w:type="gramEnd"/>
      <w:r>
        <w:rPr>
          <w:sz w:val="21"/>
          <w:szCs w:val="21"/>
        </w:rPr>
        <w:t xml:space="preserve"> salesforce provides below standard profiles. </w:t>
      </w:r>
    </w:p>
    <w:p w:rsidR="00A0375E" w:rsidRDefault="00F04BC8">
      <w:pPr>
        <w:numPr>
          <w:ilvl w:val="0"/>
          <w:numId w:val="119"/>
        </w:numPr>
        <w:ind w:left="860"/>
      </w:pPr>
      <w:r>
        <w:rPr>
          <w:sz w:val="21"/>
          <w:szCs w:val="21"/>
        </w:rPr>
        <w:t>Contract Manager</w:t>
      </w:r>
    </w:p>
    <w:p w:rsidR="00A0375E" w:rsidRDefault="00F04BC8">
      <w:pPr>
        <w:numPr>
          <w:ilvl w:val="0"/>
          <w:numId w:val="119"/>
        </w:numPr>
        <w:ind w:left="860"/>
      </w:pPr>
      <w:r>
        <w:rPr>
          <w:sz w:val="21"/>
          <w:szCs w:val="21"/>
        </w:rPr>
        <w:t>Read Only</w:t>
      </w:r>
    </w:p>
    <w:p w:rsidR="00A0375E" w:rsidRDefault="00F04BC8">
      <w:pPr>
        <w:numPr>
          <w:ilvl w:val="0"/>
          <w:numId w:val="119"/>
        </w:numPr>
        <w:ind w:left="860"/>
      </w:pPr>
      <w:r>
        <w:rPr>
          <w:sz w:val="21"/>
          <w:szCs w:val="21"/>
        </w:rPr>
        <w:t>Marketing User</w:t>
      </w:r>
    </w:p>
    <w:p w:rsidR="00A0375E" w:rsidRDefault="00F04BC8">
      <w:pPr>
        <w:numPr>
          <w:ilvl w:val="0"/>
          <w:numId w:val="119"/>
        </w:numPr>
        <w:ind w:left="860"/>
      </w:pPr>
      <w:r>
        <w:rPr>
          <w:sz w:val="21"/>
          <w:szCs w:val="21"/>
        </w:rPr>
        <w:t>Solutions Manager</w:t>
      </w:r>
    </w:p>
    <w:p w:rsidR="00A0375E" w:rsidRDefault="00F04BC8">
      <w:pPr>
        <w:numPr>
          <w:ilvl w:val="0"/>
          <w:numId w:val="119"/>
        </w:numPr>
        <w:ind w:left="860"/>
      </w:pPr>
      <w:r>
        <w:rPr>
          <w:sz w:val="21"/>
          <w:szCs w:val="21"/>
        </w:rPr>
        <w:t>Standard User</w:t>
      </w:r>
    </w:p>
    <w:p w:rsidR="00A0375E" w:rsidRDefault="00F04BC8">
      <w:pPr>
        <w:numPr>
          <w:ilvl w:val="0"/>
          <w:numId w:val="119"/>
        </w:numPr>
        <w:ind w:left="860"/>
      </w:pPr>
      <w:r>
        <w:rPr>
          <w:sz w:val="21"/>
          <w:szCs w:val="21"/>
        </w:rPr>
        <w:t>System Administrator.</w:t>
      </w:r>
    </w:p>
    <w:p w:rsidR="00A0375E" w:rsidRDefault="00F04BC8">
      <w:pPr>
        <w:shd w:val="clear" w:color="auto" w:fill="FFFFFF"/>
        <w:spacing w:line="331" w:lineRule="auto"/>
        <w:ind w:left="420"/>
        <w:rPr>
          <w:sz w:val="21"/>
          <w:szCs w:val="21"/>
        </w:rPr>
      </w:pPr>
      <w:r>
        <w:rPr>
          <w:sz w:val="21"/>
          <w:szCs w:val="21"/>
        </w:rPr>
        <w:t xml:space="preserve">We cannot </w:t>
      </w:r>
      <w:proofErr w:type="gramStart"/>
      <w:r>
        <w:rPr>
          <w:sz w:val="21"/>
          <w:szCs w:val="21"/>
        </w:rPr>
        <w:t>deleted</w:t>
      </w:r>
      <w:proofErr w:type="gramEnd"/>
      <w:r>
        <w:rPr>
          <w:sz w:val="21"/>
          <w:szCs w:val="21"/>
        </w:rPr>
        <w:t xml:space="preserve"> standard ones </w:t>
      </w:r>
    </w:p>
    <w:p w:rsidR="00A0375E" w:rsidRDefault="00F04BC8">
      <w:pPr>
        <w:shd w:val="clear" w:color="auto" w:fill="FFFFFF"/>
        <w:spacing w:line="331" w:lineRule="auto"/>
        <w:ind w:left="420"/>
        <w:rPr>
          <w:sz w:val="21"/>
          <w:szCs w:val="21"/>
        </w:rPr>
      </w:pPr>
      <w:r>
        <w:rPr>
          <w:sz w:val="21"/>
          <w:szCs w:val="21"/>
        </w:rPr>
        <w:t xml:space="preserve">Each of these standard ones includes a default set of permissions for all of the standard objects available on the platform. </w:t>
      </w:r>
    </w:p>
    <w:p w:rsidR="00A0375E" w:rsidRDefault="00A0375E">
      <w:pPr>
        <w:shd w:val="clear" w:color="auto" w:fill="FFFFFF"/>
        <w:rPr>
          <w:sz w:val="21"/>
          <w:szCs w:val="21"/>
        </w:rPr>
      </w:pPr>
    </w:p>
    <w:p w:rsidR="00A0375E" w:rsidRDefault="00A0375E">
      <w:pPr>
        <w:shd w:val="clear" w:color="auto" w:fill="FFFFFF"/>
        <w:rPr>
          <w:sz w:val="21"/>
          <w:szCs w:val="21"/>
        </w:rPr>
      </w:pPr>
    </w:p>
    <w:p w:rsidR="00A0375E" w:rsidRDefault="00F04BC8">
      <w:pPr>
        <w:numPr>
          <w:ilvl w:val="0"/>
          <w:numId w:val="22"/>
        </w:numPr>
        <w:ind w:left="420"/>
      </w:pPr>
      <w:r>
        <w:rPr>
          <w:b/>
          <w:sz w:val="21"/>
          <w:szCs w:val="21"/>
        </w:rPr>
        <w:t xml:space="preserve">Custom Profiles: </w:t>
      </w:r>
    </w:p>
    <w:p w:rsidR="00A0375E" w:rsidRDefault="00F04BC8">
      <w:pPr>
        <w:shd w:val="clear" w:color="auto" w:fill="FFFFFF"/>
        <w:spacing w:line="331" w:lineRule="auto"/>
        <w:ind w:left="420"/>
        <w:rPr>
          <w:sz w:val="21"/>
          <w:szCs w:val="21"/>
        </w:rPr>
      </w:pPr>
      <w:r>
        <w:rPr>
          <w:sz w:val="21"/>
          <w:szCs w:val="21"/>
        </w:rPr>
        <w:t xml:space="preserve">Custom ones defined by us. </w:t>
      </w:r>
    </w:p>
    <w:p w:rsidR="00A0375E" w:rsidRDefault="00F04BC8">
      <w:pPr>
        <w:shd w:val="clear" w:color="auto" w:fill="FFFFFF"/>
        <w:spacing w:line="331" w:lineRule="auto"/>
        <w:ind w:left="420"/>
        <w:rPr>
          <w:rFonts w:ascii="Times New Roman" w:eastAsia="Times New Roman" w:hAnsi="Times New Roman" w:cs="Times New Roman"/>
          <w:sz w:val="24"/>
          <w:szCs w:val="24"/>
        </w:rPr>
      </w:pPr>
      <w:r>
        <w:rPr>
          <w:sz w:val="21"/>
          <w:szCs w:val="21"/>
        </w:rPr>
        <w:t>They can be deleted if there are no users assigned with that particular one</w:t>
      </w:r>
      <w:r>
        <w:rPr>
          <w:rFonts w:ascii="Times New Roman" w:eastAsia="Times New Roman" w:hAnsi="Times New Roman" w:cs="Times New Roman"/>
          <w:sz w:val="24"/>
          <w:szCs w:val="24"/>
        </w:rPr>
        <w:t>.</w:t>
      </w:r>
    </w:p>
    <w:p w:rsidR="00A0375E" w:rsidRDefault="00F04BC8">
      <w:pPr>
        <w:pStyle w:val="Heading3"/>
        <w:keepNext w:val="0"/>
        <w:keepLines w:val="0"/>
        <w:shd w:val="clear" w:color="auto" w:fill="FFFFFF"/>
        <w:spacing w:before="240" w:after="160" w:line="284" w:lineRule="auto"/>
        <w:rPr>
          <w:b/>
          <w:color w:val="2D2828"/>
          <w:sz w:val="38"/>
          <w:szCs w:val="38"/>
        </w:rPr>
      </w:pPr>
      <w:bookmarkStart w:id="32" w:name="_ysiwzphfg8kf" w:colFirst="0" w:colLast="0"/>
      <w:bookmarkEnd w:id="32"/>
      <w:r>
        <w:rPr>
          <w:b/>
          <w:color w:val="2D2828"/>
          <w:sz w:val="38"/>
          <w:szCs w:val="38"/>
        </w:rPr>
        <w:t>Manager Profile</w:t>
      </w:r>
    </w:p>
    <w:p w:rsidR="00A0375E" w:rsidRDefault="00F04BC8">
      <w:pPr>
        <w:shd w:val="clear" w:color="auto" w:fill="FFFFFF"/>
        <w:spacing w:line="331" w:lineRule="auto"/>
        <w:rPr>
          <w:b/>
          <w:sz w:val="21"/>
          <w:szCs w:val="21"/>
        </w:rPr>
      </w:pPr>
      <w:r>
        <w:rPr>
          <w:b/>
          <w:sz w:val="21"/>
          <w:szCs w:val="21"/>
        </w:rPr>
        <w:t xml:space="preserve">To create a new profile: </w:t>
      </w:r>
    </w:p>
    <w:p w:rsidR="00A0375E" w:rsidRDefault="00F04BC8">
      <w:pPr>
        <w:numPr>
          <w:ilvl w:val="0"/>
          <w:numId w:val="91"/>
        </w:numPr>
        <w:ind w:left="420"/>
      </w:pPr>
      <w:r>
        <w:rPr>
          <w:sz w:val="21"/>
          <w:szCs w:val="21"/>
        </w:rPr>
        <w:t>Go to setup &gt;</w:t>
      </w:r>
      <w:proofErr w:type="gramStart"/>
      <w:r>
        <w:rPr>
          <w:sz w:val="21"/>
          <w:szCs w:val="21"/>
        </w:rPr>
        <w:t>&gt;  type</w:t>
      </w:r>
      <w:proofErr w:type="gramEnd"/>
      <w:r>
        <w:rPr>
          <w:sz w:val="21"/>
          <w:szCs w:val="21"/>
        </w:rPr>
        <w:t xml:space="preserve"> profiles in quick find box  &gt;&gt;  click on profiles  &gt;&gt;  clone the desired profile (Standard User)  &gt;&gt;  enter profile name (Manager)  &gt;&gt;  Save.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638300"/>
            <wp:effectExtent l="9525" t="9525" r="9525" b="9525"/>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731200" cy="1638300"/>
                    </a:xfrm>
                    <a:prstGeom prst="rect">
                      <a:avLst/>
                    </a:prstGeom>
                    <a:ln w="9525">
                      <a:solidFill>
                        <a:srgbClr val="000000"/>
                      </a:solidFill>
                      <a:prstDash val="solid"/>
                    </a:ln>
                  </pic:spPr>
                </pic:pic>
              </a:graphicData>
            </a:graphic>
          </wp:inline>
        </w:drawing>
      </w:r>
    </w:p>
    <w:p w:rsidR="00A0375E" w:rsidRDefault="00F04BC8">
      <w:pPr>
        <w:numPr>
          <w:ilvl w:val="0"/>
          <w:numId w:val="77"/>
        </w:numPr>
        <w:ind w:left="420"/>
      </w:pPr>
      <w:r>
        <w:rPr>
          <w:sz w:val="21"/>
          <w:szCs w:val="21"/>
        </w:rPr>
        <w:t>While still on the profile page, then click Edit.</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1435100"/>
            <wp:effectExtent l="9525" t="9525" r="9525" b="9525"/>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5731200" cy="1435100"/>
                    </a:xfrm>
                    <a:prstGeom prst="rect">
                      <a:avLst/>
                    </a:prstGeom>
                    <a:ln w="9525">
                      <a:solidFill>
                        <a:srgbClr val="000000"/>
                      </a:solidFill>
                      <a:prstDash val="solid"/>
                    </a:ln>
                  </pic:spPr>
                </pic:pic>
              </a:graphicData>
            </a:graphic>
          </wp:inline>
        </w:drawing>
      </w:r>
      <w:r>
        <w:rPr>
          <w:sz w:val="21"/>
          <w:szCs w:val="21"/>
        </w:rPr>
        <w:t xml:space="preserve"> </w:t>
      </w:r>
    </w:p>
    <w:p w:rsidR="00A0375E" w:rsidRDefault="00F04BC8">
      <w:pPr>
        <w:numPr>
          <w:ilvl w:val="0"/>
          <w:numId w:val="81"/>
        </w:numPr>
        <w:ind w:left="420"/>
      </w:pPr>
      <w:r>
        <w:rPr>
          <w:sz w:val="21"/>
          <w:szCs w:val="21"/>
        </w:rPr>
        <w:t>Select the Custom App settings as default for the Garage management.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685800"/>
            <wp:effectExtent l="9525" t="9525" r="9525" b="9525"/>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731200" cy="685800"/>
                    </a:xfrm>
                    <a:prstGeom prst="rect">
                      <a:avLst/>
                    </a:prstGeom>
                    <a:ln w="9525">
                      <a:solidFill>
                        <a:srgbClr val="000000"/>
                      </a:solidFill>
                      <a:prstDash val="solid"/>
                    </a:ln>
                  </pic:spPr>
                </pic:pic>
              </a:graphicData>
            </a:graphic>
          </wp:inline>
        </w:drawing>
      </w:r>
    </w:p>
    <w:p w:rsidR="00A0375E" w:rsidRDefault="00F04BC8">
      <w:pPr>
        <w:numPr>
          <w:ilvl w:val="0"/>
          <w:numId w:val="90"/>
        </w:numPr>
        <w:ind w:left="420"/>
      </w:pPr>
      <w:r>
        <w:rPr>
          <w:sz w:val="21"/>
          <w:szCs w:val="21"/>
        </w:rPr>
        <w:t xml:space="preserve">Scroll down to Custom Object Permissions and Give access permissions for </w:t>
      </w:r>
      <w:proofErr w:type="spellStart"/>
      <w:proofErr w:type="gramStart"/>
      <w:r>
        <w:rPr>
          <w:sz w:val="21"/>
          <w:szCs w:val="21"/>
        </w:rPr>
        <w:t>Appointments,Billing</w:t>
      </w:r>
      <w:proofErr w:type="spellEnd"/>
      <w:proofErr w:type="gramEnd"/>
      <w:r>
        <w:rPr>
          <w:sz w:val="21"/>
          <w:szCs w:val="21"/>
        </w:rPr>
        <w:t xml:space="preserve"> details and feedback , service records and customer details objects as mentioned in the below diagram.</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117600"/>
            <wp:effectExtent l="9525" t="9525" r="9525" b="9525"/>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731200" cy="1117600"/>
                    </a:xfrm>
                    <a:prstGeom prst="rect">
                      <a:avLst/>
                    </a:prstGeom>
                    <a:ln w="9525">
                      <a:solidFill>
                        <a:srgbClr val="000000"/>
                      </a:solidFill>
                      <a:prstDash val="solid"/>
                    </a:ln>
                  </pic:spPr>
                </pic:pic>
              </a:graphicData>
            </a:graphic>
          </wp:inline>
        </w:drawing>
      </w:r>
    </w:p>
    <w:p w:rsidR="00A0375E" w:rsidRDefault="00F04BC8">
      <w:pPr>
        <w:numPr>
          <w:ilvl w:val="0"/>
          <w:numId w:val="64"/>
        </w:numPr>
        <w:ind w:left="420"/>
      </w:pPr>
      <w:r>
        <w:rPr>
          <w:sz w:val="21"/>
          <w:szCs w:val="21"/>
        </w:rPr>
        <w:t xml:space="preserve">Changing the session times out after should be </w:t>
      </w:r>
      <w:proofErr w:type="gramStart"/>
      <w:r>
        <w:rPr>
          <w:sz w:val="21"/>
          <w:szCs w:val="21"/>
        </w:rPr>
        <w:t>“ 8</w:t>
      </w:r>
      <w:proofErr w:type="gramEnd"/>
      <w:r>
        <w:rPr>
          <w:sz w:val="21"/>
          <w:szCs w:val="21"/>
        </w:rPr>
        <w:t xml:space="preserve"> hours of inactivity”.</w:t>
      </w:r>
    </w:p>
    <w:p w:rsidR="00A0375E" w:rsidRDefault="00F04BC8">
      <w:pPr>
        <w:numPr>
          <w:ilvl w:val="0"/>
          <w:numId w:val="64"/>
        </w:numPr>
        <w:ind w:left="420"/>
      </w:pPr>
      <w:r>
        <w:rPr>
          <w:sz w:val="21"/>
          <w:szCs w:val="21"/>
        </w:rPr>
        <w:t xml:space="preserve">Change the password policies as </w:t>
      </w:r>
      <w:proofErr w:type="gramStart"/>
      <w:r>
        <w:rPr>
          <w:sz w:val="21"/>
          <w:szCs w:val="21"/>
        </w:rPr>
        <w:t>mentioned :</w:t>
      </w:r>
      <w:proofErr w:type="gramEnd"/>
      <w:r>
        <w:rPr>
          <w:sz w:val="21"/>
          <w:szCs w:val="21"/>
        </w:rPr>
        <w:t xml:space="preserve"> </w:t>
      </w:r>
    </w:p>
    <w:p w:rsidR="00A0375E" w:rsidRDefault="00F04BC8">
      <w:pPr>
        <w:numPr>
          <w:ilvl w:val="0"/>
          <w:numId w:val="64"/>
        </w:numPr>
        <w:ind w:left="420"/>
      </w:pPr>
      <w:r>
        <w:rPr>
          <w:sz w:val="21"/>
          <w:szCs w:val="21"/>
        </w:rPr>
        <w:t xml:space="preserve">User passwords expire in should be </w:t>
      </w:r>
      <w:proofErr w:type="gramStart"/>
      <w:r>
        <w:rPr>
          <w:sz w:val="21"/>
          <w:szCs w:val="21"/>
        </w:rPr>
        <w:t>“ never</w:t>
      </w:r>
      <w:proofErr w:type="gramEnd"/>
      <w:r>
        <w:rPr>
          <w:sz w:val="21"/>
          <w:szCs w:val="21"/>
        </w:rPr>
        <w:t xml:space="preserve"> expires ”.</w:t>
      </w:r>
    </w:p>
    <w:p w:rsidR="00A0375E" w:rsidRDefault="00F04BC8">
      <w:pPr>
        <w:numPr>
          <w:ilvl w:val="0"/>
          <w:numId w:val="64"/>
        </w:numPr>
        <w:ind w:left="420"/>
      </w:pPr>
      <w:r>
        <w:rPr>
          <w:sz w:val="21"/>
          <w:szCs w:val="21"/>
        </w:rPr>
        <w:t xml:space="preserve">Minimum password length should be </w:t>
      </w:r>
      <w:proofErr w:type="gramStart"/>
      <w:r>
        <w:rPr>
          <w:sz w:val="21"/>
          <w:szCs w:val="21"/>
        </w:rPr>
        <w:t>“ 8</w:t>
      </w:r>
      <w:proofErr w:type="gramEnd"/>
      <w:r>
        <w:rPr>
          <w:sz w:val="21"/>
          <w:szCs w:val="21"/>
        </w:rPr>
        <w:t xml:space="preserve"> ”, and click save.</w:t>
      </w:r>
    </w:p>
    <w:p w:rsidR="00A0375E" w:rsidRDefault="00F04BC8">
      <w:pPr>
        <w:pStyle w:val="Heading3"/>
        <w:keepNext w:val="0"/>
        <w:keepLines w:val="0"/>
        <w:shd w:val="clear" w:color="auto" w:fill="FFFFFF"/>
        <w:spacing w:before="240" w:after="160" w:line="284" w:lineRule="auto"/>
        <w:rPr>
          <w:b/>
          <w:color w:val="2D2828"/>
          <w:sz w:val="38"/>
          <w:szCs w:val="38"/>
        </w:rPr>
      </w:pPr>
      <w:bookmarkStart w:id="33" w:name="_ornd7u2fmiki" w:colFirst="0" w:colLast="0"/>
      <w:bookmarkEnd w:id="33"/>
      <w:r>
        <w:rPr>
          <w:b/>
          <w:color w:val="2D2828"/>
          <w:sz w:val="38"/>
          <w:szCs w:val="38"/>
        </w:rPr>
        <w:t>sales person Profile</w:t>
      </w:r>
    </w:p>
    <w:p w:rsidR="00A0375E" w:rsidRDefault="00F04BC8">
      <w:pPr>
        <w:numPr>
          <w:ilvl w:val="0"/>
          <w:numId w:val="88"/>
        </w:numPr>
        <w:ind w:left="420"/>
      </w:pPr>
      <w:r>
        <w:rPr>
          <w:sz w:val="21"/>
          <w:szCs w:val="21"/>
        </w:rPr>
        <w:t xml:space="preserve">Go to setup &gt;&gt; type profiles in quick find </w:t>
      </w:r>
      <w:proofErr w:type="gramStart"/>
      <w:r>
        <w:rPr>
          <w:sz w:val="21"/>
          <w:szCs w:val="21"/>
        </w:rPr>
        <w:t>box  &gt;</w:t>
      </w:r>
      <w:proofErr w:type="gramEnd"/>
      <w:r>
        <w:rPr>
          <w:sz w:val="21"/>
          <w:szCs w:val="21"/>
        </w:rPr>
        <w:t>&gt;  click on profiles  &gt;&gt;  clone the desired profile (Salesforce Platform User) &gt;&gt;  enter profile name (sales person)  &gt;&gt;  Save.</w:t>
      </w:r>
    </w:p>
    <w:p w:rsidR="00A0375E" w:rsidRDefault="00F04BC8">
      <w:pPr>
        <w:numPr>
          <w:ilvl w:val="0"/>
          <w:numId w:val="88"/>
        </w:numPr>
        <w:ind w:left="420"/>
      </w:pPr>
      <w:r>
        <w:rPr>
          <w:sz w:val="21"/>
          <w:szCs w:val="21"/>
        </w:rPr>
        <w:t xml:space="preserve">While still on the profile page, then click Edit. </w:t>
      </w:r>
    </w:p>
    <w:p w:rsidR="00A0375E" w:rsidRDefault="00F04BC8">
      <w:pPr>
        <w:numPr>
          <w:ilvl w:val="0"/>
          <w:numId w:val="88"/>
        </w:numPr>
        <w:ind w:left="420"/>
      </w:pPr>
      <w:r>
        <w:rPr>
          <w:sz w:val="21"/>
          <w:szCs w:val="21"/>
        </w:rPr>
        <w:t xml:space="preserve">Select the Custom App settings as default for the </w:t>
      </w:r>
      <w:proofErr w:type="spellStart"/>
      <w:r>
        <w:rPr>
          <w:sz w:val="21"/>
          <w:szCs w:val="21"/>
        </w:rPr>
        <w:t>GArage</w:t>
      </w:r>
      <w:proofErr w:type="spellEnd"/>
      <w:r>
        <w:rPr>
          <w:sz w:val="21"/>
          <w:szCs w:val="21"/>
        </w:rPr>
        <w:t xml:space="preserve"> management.</w:t>
      </w:r>
    </w:p>
    <w:p w:rsidR="00A0375E" w:rsidRDefault="00F04BC8">
      <w:pPr>
        <w:numPr>
          <w:ilvl w:val="0"/>
          <w:numId w:val="88"/>
        </w:numPr>
        <w:ind w:left="420"/>
      </w:pPr>
      <w:r>
        <w:rPr>
          <w:sz w:val="21"/>
          <w:szCs w:val="21"/>
        </w:rPr>
        <w:t xml:space="preserve">Scroll down to Custom Object Permissions and Give access permissions for </w:t>
      </w:r>
      <w:proofErr w:type="spellStart"/>
      <w:proofErr w:type="gramStart"/>
      <w:r>
        <w:rPr>
          <w:sz w:val="21"/>
          <w:szCs w:val="21"/>
        </w:rPr>
        <w:t>Appointments,Billing</w:t>
      </w:r>
      <w:proofErr w:type="spellEnd"/>
      <w:proofErr w:type="gramEnd"/>
      <w:r>
        <w:rPr>
          <w:sz w:val="21"/>
          <w:szCs w:val="21"/>
        </w:rPr>
        <w:t xml:space="preserve"> details and feedback , service records and customer details objects as mentioned in the below diagram.</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117600"/>
            <wp:effectExtent l="9525" t="9525" r="9525" b="9525"/>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731200" cy="1117600"/>
                    </a:xfrm>
                    <a:prstGeom prst="rect">
                      <a:avLst/>
                    </a:prstGeom>
                    <a:ln w="9525">
                      <a:solidFill>
                        <a:srgbClr val="000000"/>
                      </a:solidFill>
                      <a:prstDash val="solid"/>
                    </a:ln>
                  </pic:spPr>
                </pic:pic>
              </a:graphicData>
            </a:graphic>
          </wp:inline>
        </w:drawing>
      </w:r>
    </w:p>
    <w:p w:rsidR="00A0375E" w:rsidRDefault="00F04BC8">
      <w:pPr>
        <w:pStyle w:val="Heading3"/>
        <w:keepNext w:val="0"/>
        <w:keepLines w:val="0"/>
        <w:shd w:val="clear" w:color="auto" w:fill="FFFFFF"/>
        <w:spacing w:before="300" w:after="160" w:line="360" w:lineRule="auto"/>
        <w:rPr>
          <w:b/>
          <w:color w:val="2D2828"/>
          <w:sz w:val="38"/>
          <w:szCs w:val="38"/>
        </w:rPr>
      </w:pPr>
      <w:bookmarkStart w:id="34" w:name="_n5uv5huii64x" w:colFirst="0" w:colLast="0"/>
      <w:bookmarkEnd w:id="34"/>
      <w:r>
        <w:rPr>
          <w:b/>
          <w:color w:val="2D2828"/>
          <w:sz w:val="38"/>
          <w:szCs w:val="38"/>
        </w:rPr>
        <w:t>Role &amp; Role Hierarchy</w:t>
      </w:r>
    </w:p>
    <w:p w:rsidR="00A0375E" w:rsidRDefault="00F04BC8">
      <w:pPr>
        <w:shd w:val="clear" w:color="auto" w:fill="FFFFFF"/>
        <w:spacing w:line="331" w:lineRule="auto"/>
        <w:rPr>
          <w:sz w:val="21"/>
          <w:szCs w:val="21"/>
        </w:rPr>
      </w:pPr>
      <w:r>
        <w:rPr>
          <w:sz w:val="21"/>
          <w:szCs w:val="21"/>
        </w:rPr>
        <w:lastRenderedPageBreak/>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rsidR="00A0375E" w:rsidRDefault="00F04BC8">
      <w:pPr>
        <w:pStyle w:val="Heading3"/>
        <w:keepNext w:val="0"/>
        <w:keepLines w:val="0"/>
        <w:spacing w:before="240" w:after="160" w:line="284" w:lineRule="auto"/>
        <w:rPr>
          <w:b/>
          <w:color w:val="2D2828"/>
          <w:sz w:val="38"/>
          <w:szCs w:val="38"/>
        </w:rPr>
      </w:pPr>
      <w:bookmarkStart w:id="35" w:name="_8mx63c1tw36o" w:colFirst="0" w:colLast="0"/>
      <w:bookmarkEnd w:id="35"/>
      <w:r>
        <w:rPr>
          <w:b/>
          <w:color w:val="2D2828"/>
          <w:sz w:val="38"/>
          <w:szCs w:val="38"/>
        </w:rPr>
        <w:t>Creating Manager Role</w:t>
      </w:r>
    </w:p>
    <w:p w:rsidR="00A0375E" w:rsidRDefault="00F04BC8">
      <w:pPr>
        <w:shd w:val="clear" w:color="auto" w:fill="FFFFFF"/>
        <w:spacing w:line="331" w:lineRule="auto"/>
        <w:rPr>
          <w:sz w:val="21"/>
          <w:szCs w:val="21"/>
        </w:rPr>
      </w:pPr>
      <w:r>
        <w:rPr>
          <w:sz w:val="21"/>
          <w:szCs w:val="21"/>
        </w:rPr>
        <w:t>Creating Manager Role:</w:t>
      </w:r>
    </w:p>
    <w:p w:rsidR="00A0375E" w:rsidRDefault="00F04BC8">
      <w:pPr>
        <w:numPr>
          <w:ilvl w:val="0"/>
          <w:numId w:val="54"/>
        </w:numPr>
        <w:shd w:val="clear" w:color="auto" w:fill="FFFFFF"/>
        <w:ind w:left="420"/>
      </w:pPr>
      <w:r>
        <w:rPr>
          <w:sz w:val="21"/>
          <w:szCs w:val="21"/>
        </w:rPr>
        <w:t xml:space="preserve">Go to quick </w:t>
      </w:r>
      <w:proofErr w:type="gramStart"/>
      <w:r>
        <w:rPr>
          <w:sz w:val="21"/>
          <w:szCs w:val="21"/>
        </w:rPr>
        <w:t>find  &gt;</w:t>
      </w:r>
      <w:proofErr w:type="gramEnd"/>
      <w:r>
        <w:rPr>
          <w:sz w:val="21"/>
          <w:szCs w:val="21"/>
        </w:rPr>
        <w:t>&gt;  Search for Roles  &gt;&gt;  click on set up roles.</w:t>
      </w:r>
    </w:p>
    <w:p w:rsidR="00A0375E" w:rsidRDefault="00F04BC8">
      <w:pPr>
        <w:shd w:val="clear" w:color="auto" w:fill="FFFFFF"/>
        <w:spacing w:line="331" w:lineRule="auto"/>
        <w:ind w:left="420"/>
        <w:rPr>
          <w:sz w:val="21"/>
          <w:szCs w:val="21"/>
        </w:rPr>
      </w:pPr>
      <w:r>
        <w:rPr>
          <w:noProof/>
          <w:sz w:val="21"/>
          <w:szCs w:val="21"/>
        </w:rPr>
        <w:drawing>
          <wp:inline distT="114300" distB="114300" distL="114300" distR="114300">
            <wp:extent cx="5731200" cy="2120900"/>
            <wp:effectExtent l="9525" t="9525" r="9525" b="9525"/>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731200" cy="2120900"/>
                    </a:xfrm>
                    <a:prstGeom prst="rect">
                      <a:avLst/>
                    </a:prstGeom>
                    <a:ln w="9525">
                      <a:solidFill>
                        <a:srgbClr val="000000"/>
                      </a:solidFill>
                      <a:prstDash val="solid"/>
                    </a:ln>
                  </pic:spPr>
                </pic:pic>
              </a:graphicData>
            </a:graphic>
          </wp:inline>
        </w:drawing>
      </w:r>
    </w:p>
    <w:p w:rsidR="00A0375E" w:rsidRDefault="00F04BC8">
      <w:pPr>
        <w:numPr>
          <w:ilvl w:val="0"/>
          <w:numId w:val="98"/>
        </w:numPr>
        <w:shd w:val="clear" w:color="auto" w:fill="FFFFFF"/>
        <w:ind w:left="420"/>
      </w:pPr>
      <w:r>
        <w:rPr>
          <w:sz w:val="21"/>
          <w:szCs w:val="21"/>
        </w:rPr>
        <w:t>Click on Expand All and click on add role under whom this role works.</w:t>
      </w:r>
    </w:p>
    <w:p w:rsidR="00A0375E" w:rsidRDefault="00F04BC8">
      <w:pPr>
        <w:shd w:val="clear" w:color="auto" w:fill="FFFFFF"/>
        <w:spacing w:line="331" w:lineRule="auto"/>
        <w:ind w:left="420"/>
        <w:rPr>
          <w:sz w:val="21"/>
          <w:szCs w:val="21"/>
        </w:rPr>
      </w:pPr>
      <w:r>
        <w:rPr>
          <w:noProof/>
          <w:sz w:val="21"/>
          <w:szCs w:val="21"/>
        </w:rPr>
        <w:drawing>
          <wp:inline distT="114300" distB="114300" distL="114300" distR="114300">
            <wp:extent cx="5731200" cy="1841500"/>
            <wp:effectExtent l="9525" t="9525" r="9525" b="9525"/>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5731200" cy="1841500"/>
                    </a:xfrm>
                    <a:prstGeom prst="rect">
                      <a:avLst/>
                    </a:prstGeom>
                    <a:ln w="9525">
                      <a:solidFill>
                        <a:srgbClr val="000000"/>
                      </a:solidFill>
                      <a:prstDash val="solid"/>
                    </a:ln>
                  </pic:spPr>
                </pic:pic>
              </a:graphicData>
            </a:graphic>
          </wp:inline>
        </w:drawing>
      </w:r>
    </w:p>
    <w:p w:rsidR="00A0375E" w:rsidRDefault="00A0375E"/>
    <w:p w:rsidR="00A0375E" w:rsidRDefault="00A0375E"/>
    <w:p w:rsidR="00A0375E" w:rsidRDefault="00A0375E"/>
    <w:p w:rsidR="00A0375E" w:rsidRDefault="00F04BC8">
      <w:pPr>
        <w:numPr>
          <w:ilvl w:val="0"/>
          <w:numId w:val="25"/>
        </w:numPr>
        <w:shd w:val="clear" w:color="auto" w:fill="FFFFFF"/>
        <w:ind w:left="420"/>
      </w:pPr>
      <w:r>
        <w:rPr>
          <w:sz w:val="21"/>
          <w:szCs w:val="21"/>
        </w:rPr>
        <w:t>Give Label as “Manager” and Role name gets auto populated. Then click on Save.</w:t>
      </w:r>
    </w:p>
    <w:p w:rsidR="00A0375E" w:rsidRDefault="00F04BC8">
      <w:pPr>
        <w:shd w:val="clear" w:color="auto" w:fill="FFFFFF"/>
        <w:spacing w:line="331" w:lineRule="auto"/>
        <w:ind w:left="420"/>
        <w:rPr>
          <w:sz w:val="21"/>
          <w:szCs w:val="21"/>
        </w:rPr>
      </w:pPr>
      <w:r>
        <w:rPr>
          <w:noProof/>
          <w:sz w:val="21"/>
          <w:szCs w:val="21"/>
        </w:rPr>
        <w:drawing>
          <wp:inline distT="114300" distB="114300" distL="114300" distR="114300">
            <wp:extent cx="5359400" cy="1092200"/>
            <wp:effectExtent l="9525" t="9525" r="9525" b="9525"/>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359400" cy="10922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36" w:name="_wu7nvlv1hqd" w:colFirst="0" w:colLast="0"/>
      <w:bookmarkEnd w:id="36"/>
      <w:r>
        <w:rPr>
          <w:b/>
          <w:color w:val="2D2828"/>
          <w:sz w:val="38"/>
          <w:szCs w:val="38"/>
        </w:rPr>
        <w:t>Creating another roles</w:t>
      </w:r>
    </w:p>
    <w:p w:rsidR="00A0375E" w:rsidRDefault="00F04BC8">
      <w:pPr>
        <w:shd w:val="clear" w:color="auto" w:fill="FFFFFF"/>
        <w:spacing w:line="331" w:lineRule="auto"/>
        <w:rPr>
          <w:sz w:val="21"/>
          <w:szCs w:val="21"/>
        </w:rPr>
      </w:pPr>
      <w:r>
        <w:rPr>
          <w:sz w:val="21"/>
          <w:szCs w:val="21"/>
        </w:rPr>
        <w:t xml:space="preserve">Creating another two roles under manager </w:t>
      </w:r>
    </w:p>
    <w:p w:rsidR="00A0375E" w:rsidRDefault="00F04BC8">
      <w:pPr>
        <w:numPr>
          <w:ilvl w:val="0"/>
          <w:numId w:val="84"/>
        </w:numPr>
        <w:ind w:left="420"/>
      </w:pPr>
      <w:r>
        <w:rPr>
          <w:sz w:val="21"/>
          <w:szCs w:val="21"/>
        </w:rPr>
        <w:lastRenderedPageBreak/>
        <w:t xml:space="preserve">Go to quick </w:t>
      </w:r>
      <w:proofErr w:type="gramStart"/>
      <w:r>
        <w:rPr>
          <w:sz w:val="21"/>
          <w:szCs w:val="21"/>
        </w:rPr>
        <w:t>find  &gt;</w:t>
      </w:r>
      <w:proofErr w:type="gramEnd"/>
      <w:r>
        <w:rPr>
          <w:sz w:val="21"/>
          <w:szCs w:val="21"/>
        </w:rPr>
        <w:t>&gt;  Search for Roles  &gt;&gt;  click on set up roles.</w:t>
      </w:r>
    </w:p>
    <w:p w:rsidR="00A0375E" w:rsidRDefault="00F04BC8">
      <w:pPr>
        <w:numPr>
          <w:ilvl w:val="0"/>
          <w:numId w:val="84"/>
        </w:numPr>
        <w:ind w:left="420"/>
      </w:pPr>
      <w:r>
        <w:rPr>
          <w:sz w:val="21"/>
          <w:szCs w:val="21"/>
        </w:rPr>
        <w:t>Click plus on CEO role, and click add role under manager.</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245100" cy="3683000"/>
            <wp:effectExtent l="9525" t="9525" r="9525" b="9525"/>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245100" cy="3683000"/>
                    </a:xfrm>
                    <a:prstGeom prst="rect">
                      <a:avLst/>
                    </a:prstGeom>
                    <a:ln w="9525">
                      <a:solidFill>
                        <a:srgbClr val="000000"/>
                      </a:solidFill>
                      <a:prstDash val="solid"/>
                    </a:ln>
                  </pic:spPr>
                </pic:pic>
              </a:graphicData>
            </a:graphic>
          </wp:inline>
        </w:drawing>
      </w:r>
    </w:p>
    <w:p w:rsidR="00A0375E" w:rsidRDefault="00F04BC8">
      <w:pPr>
        <w:numPr>
          <w:ilvl w:val="0"/>
          <w:numId w:val="97"/>
        </w:numPr>
        <w:ind w:left="420"/>
      </w:pPr>
      <w:r>
        <w:rPr>
          <w:sz w:val="21"/>
          <w:szCs w:val="21"/>
        </w:rPr>
        <w:t>Give Label as “sales person” and Role name gets auto populated. Then click on Save.</w:t>
      </w:r>
    </w:p>
    <w:p w:rsidR="00A0375E" w:rsidRDefault="00F04BC8">
      <w:pPr>
        <w:pStyle w:val="Heading3"/>
        <w:keepNext w:val="0"/>
        <w:keepLines w:val="0"/>
        <w:shd w:val="clear" w:color="auto" w:fill="FFFFFF"/>
        <w:spacing w:before="300" w:after="160" w:line="360" w:lineRule="auto"/>
        <w:rPr>
          <w:b/>
          <w:color w:val="2D2828"/>
          <w:sz w:val="38"/>
          <w:szCs w:val="38"/>
        </w:rPr>
      </w:pPr>
      <w:bookmarkStart w:id="37" w:name="_fgos2niolbiw" w:colFirst="0" w:colLast="0"/>
      <w:bookmarkEnd w:id="37"/>
      <w:r>
        <w:rPr>
          <w:b/>
          <w:color w:val="2D2828"/>
          <w:sz w:val="38"/>
          <w:szCs w:val="38"/>
        </w:rPr>
        <w:t>Users</w:t>
      </w:r>
    </w:p>
    <w:p w:rsidR="00A0375E" w:rsidRDefault="00F04BC8">
      <w:pPr>
        <w:shd w:val="clear" w:color="auto" w:fill="FFFFFF"/>
        <w:spacing w:before="300" w:after="300" w:line="331" w:lineRule="auto"/>
        <w:rPr>
          <w:sz w:val="21"/>
          <w:szCs w:val="21"/>
        </w:rPr>
      </w:pPr>
      <w:r>
        <w:rPr>
          <w:sz w:val="21"/>
          <w:szCs w:val="21"/>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A0375E" w:rsidRDefault="00F04BC8">
      <w:pPr>
        <w:pStyle w:val="Heading3"/>
        <w:keepNext w:val="0"/>
        <w:keepLines w:val="0"/>
        <w:shd w:val="clear" w:color="auto" w:fill="FFFFFF"/>
        <w:spacing w:before="240" w:after="160" w:line="284" w:lineRule="auto"/>
        <w:rPr>
          <w:b/>
          <w:color w:val="2D2828"/>
          <w:sz w:val="38"/>
          <w:szCs w:val="38"/>
        </w:rPr>
      </w:pPr>
      <w:bookmarkStart w:id="38" w:name="_xo14hxggr21r" w:colFirst="0" w:colLast="0"/>
      <w:bookmarkEnd w:id="38"/>
      <w:r>
        <w:rPr>
          <w:b/>
          <w:color w:val="2D2828"/>
          <w:sz w:val="38"/>
          <w:szCs w:val="38"/>
        </w:rPr>
        <w:t>Create User</w:t>
      </w:r>
    </w:p>
    <w:p w:rsidR="00A0375E" w:rsidRDefault="00F04BC8">
      <w:pPr>
        <w:numPr>
          <w:ilvl w:val="0"/>
          <w:numId w:val="130"/>
        </w:numPr>
        <w:ind w:left="420"/>
      </w:pPr>
      <w:r>
        <w:rPr>
          <w:sz w:val="21"/>
          <w:szCs w:val="21"/>
        </w:rPr>
        <w:t xml:space="preserve">Go to </w:t>
      </w:r>
      <w:proofErr w:type="gramStart"/>
      <w:r>
        <w:rPr>
          <w:sz w:val="21"/>
          <w:szCs w:val="21"/>
        </w:rPr>
        <w:t>setup  &gt;</w:t>
      </w:r>
      <w:proofErr w:type="gramEnd"/>
      <w:r>
        <w:rPr>
          <w:sz w:val="21"/>
          <w:szCs w:val="21"/>
        </w:rPr>
        <w:t xml:space="preserve">&gt;  type users in quick find box  &gt;&gt;  select users  &gt;&gt; click New user. </w:t>
      </w:r>
    </w:p>
    <w:p w:rsidR="00A0375E" w:rsidRDefault="00F04BC8">
      <w:pPr>
        <w:numPr>
          <w:ilvl w:val="0"/>
          <w:numId w:val="130"/>
        </w:numPr>
        <w:ind w:left="420"/>
      </w:pPr>
      <w:r>
        <w:rPr>
          <w:sz w:val="21"/>
          <w:szCs w:val="21"/>
        </w:rPr>
        <w:t xml:space="preserve">Fill in the fields </w:t>
      </w:r>
    </w:p>
    <w:p w:rsidR="00A0375E" w:rsidRDefault="00F04BC8">
      <w:pPr>
        <w:numPr>
          <w:ilvl w:val="0"/>
          <w:numId w:val="53"/>
        </w:numPr>
        <w:ind w:left="860"/>
      </w:pPr>
      <w:r>
        <w:rPr>
          <w:sz w:val="21"/>
          <w:szCs w:val="21"/>
        </w:rPr>
        <w:t xml:space="preserve">First </w:t>
      </w:r>
      <w:proofErr w:type="gramStart"/>
      <w:r>
        <w:rPr>
          <w:sz w:val="21"/>
          <w:szCs w:val="21"/>
        </w:rPr>
        <w:t>Name :</w:t>
      </w:r>
      <w:proofErr w:type="gramEnd"/>
      <w:r>
        <w:rPr>
          <w:sz w:val="21"/>
          <w:szCs w:val="21"/>
        </w:rPr>
        <w:t xml:space="preserve"> </w:t>
      </w:r>
      <w:proofErr w:type="spellStart"/>
      <w:r>
        <w:rPr>
          <w:sz w:val="21"/>
          <w:szCs w:val="21"/>
        </w:rPr>
        <w:t>Niklaus</w:t>
      </w:r>
      <w:proofErr w:type="spellEnd"/>
    </w:p>
    <w:p w:rsidR="00A0375E" w:rsidRDefault="00F04BC8">
      <w:pPr>
        <w:numPr>
          <w:ilvl w:val="0"/>
          <w:numId w:val="53"/>
        </w:numPr>
        <w:ind w:left="860"/>
      </w:pPr>
      <w:r>
        <w:rPr>
          <w:sz w:val="21"/>
          <w:szCs w:val="21"/>
        </w:rPr>
        <w:t xml:space="preserve">Last </w:t>
      </w:r>
      <w:proofErr w:type="gramStart"/>
      <w:r>
        <w:rPr>
          <w:sz w:val="21"/>
          <w:szCs w:val="21"/>
        </w:rPr>
        <w:t>Name :</w:t>
      </w:r>
      <w:proofErr w:type="gramEnd"/>
      <w:r>
        <w:rPr>
          <w:sz w:val="21"/>
          <w:szCs w:val="21"/>
        </w:rPr>
        <w:t xml:space="preserve"> </w:t>
      </w:r>
      <w:proofErr w:type="spellStart"/>
      <w:r>
        <w:rPr>
          <w:sz w:val="21"/>
          <w:szCs w:val="21"/>
        </w:rPr>
        <w:t>Mikaelson</w:t>
      </w:r>
      <w:proofErr w:type="spellEnd"/>
    </w:p>
    <w:p w:rsidR="00A0375E" w:rsidRDefault="00F04BC8">
      <w:pPr>
        <w:numPr>
          <w:ilvl w:val="0"/>
          <w:numId w:val="53"/>
        </w:numPr>
        <w:ind w:left="860"/>
      </w:pPr>
      <w:proofErr w:type="gramStart"/>
      <w:r>
        <w:rPr>
          <w:sz w:val="21"/>
          <w:szCs w:val="21"/>
        </w:rPr>
        <w:t>Alias :</w:t>
      </w:r>
      <w:proofErr w:type="gramEnd"/>
      <w:r>
        <w:rPr>
          <w:sz w:val="21"/>
          <w:szCs w:val="21"/>
        </w:rPr>
        <w:t xml:space="preserve"> Give </w:t>
      </w:r>
      <w:proofErr w:type="spellStart"/>
      <w:r>
        <w:rPr>
          <w:sz w:val="21"/>
          <w:szCs w:val="21"/>
        </w:rPr>
        <w:t>a</w:t>
      </w:r>
      <w:proofErr w:type="spellEnd"/>
      <w:r>
        <w:rPr>
          <w:sz w:val="21"/>
          <w:szCs w:val="21"/>
        </w:rPr>
        <w:t xml:space="preserve"> Alias Name</w:t>
      </w:r>
    </w:p>
    <w:p w:rsidR="00A0375E" w:rsidRDefault="00F04BC8">
      <w:pPr>
        <w:numPr>
          <w:ilvl w:val="0"/>
          <w:numId w:val="53"/>
        </w:numPr>
        <w:ind w:left="860"/>
      </w:pPr>
      <w:r>
        <w:rPr>
          <w:sz w:val="21"/>
          <w:szCs w:val="21"/>
        </w:rPr>
        <w:t xml:space="preserve">Email </w:t>
      </w:r>
      <w:proofErr w:type="gramStart"/>
      <w:r>
        <w:rPr>
          <w:sz w:val="21"/>
          <w:szCs w:val="21"/>
        </w:rPr>
        <w:t>id :</w:t>
      </w:r>
      <w:proofErr w:type="gramEnd"/>
      <w:r>
        <w:rPr>
          <w:sz w:val="21"/>
          <w:szCs w:val="21"/>
        </w:rPr>
        <w:t xml:space="preserve"> Give your Personal Email id</w:t>
      </w:r>
    </w:p>
    <w:p w:rsidR="00A0375E" w:rsidRDefault="00F04BC8">
      <w:pPr>
        <w:numPr>
          <w:ilvl w:val="0"/>
          <w:numId w:val="53"/>
        </w:numPr>
        <w:ind w:left="860"/>
      </w:pPr>
      <w:proofErr w:type="gramStart"/>
      <w:r>
        <w:rPr>
          <w:sz w:val="21"/>
          <w:szCs w:val="21"/>
        </w:rPr>
        <w:t>Username :</w:t>
      </w:r>
      <w:proofErr w:type="gramEnd"/>
      <w:r>
        <w:rPr>
          <w:sz w:val="21"/>
          <w:szCs w:val="21"/>
        </w:rPr>
        <w:t xml:space="preserve"> Username should be in this form: </w:t>
      </w:r>
      <w:proofErr w:type="spellStart"/>
      <w:r>
        <w:rPr>
          <w:sz w:val="21"/>
          <w:szCs w:val="21"/>
        </w:rPr>
        <w:t>text@text.text</w:t>
      </w:r>
      <w:proofErr w:type="spellEnd"/>
    </w:p>
    <w:p w:rsidR="00A0375E" w:rsidRDefault="00F04BC8">
      <w:pPr>
        <w:numPr>
          <w:ilvl w:val="0"/>
          <w:numId w:val="53"/>
        </w:numPr>
        <w:ind w:left="860"/>
      </w:pPr>
      <w:r>
        <w:rPr>
          <w:sz w:val="21"/>
          <w:szCs w:val="21"/>
        </w:rPr>
        <w:t xml:space="preserve">Nick </w:t>
      </w:r>
      <w:proofErr w:type="gramStart"/>
      <w:r>
        <w:rPr>
          <w:sz w:val="21"/>
          <w:szCs w:val="21"/>
        </w:rPr>
        <w:t>Name :</w:t>
      </w:r>
      <w:proofErr w:type="gramEnd"/>
      <w:r>
        <w:rPr>
          <w:sz w:val="21"/>
          <w:szCs w:val="21"/>
        </w:rPr>
        <w:t xml:space="preserve"> Give a Nickname</w:t>
      </w:r>
    </w:p>
    <w:p w:rsidR="00A0375E" w:rsidRDefault="00F04BC8">
      <w:pPr>
        <w:numPr>
          <w:ilvl w:val="0"/>
          <w:numId w:val="53"/>
        </w:numPr>
        <w:ind w:left="860"/>
      </w:pPr>
      <w:proofErr w:type="gramStart"/>
      <w:r>
        <w:rPr>
          <w:sz w:val="21"/>
          <w:szCs w:val="21"/>
        </w:rPr>
        <w:t>Role :</w:t>
      </w:r>
      <w:proofErr w:type="gramEnd"/>
      <w:r>
        <w:rPr>
          <w:sz w:val="21"/>
          <w:szCs w:val="21"/>
        </w:rPr>
        <w:t xml:space="preserve"> Manager</w:t>
      </w:r>
    </w:p>
    <w:p w:rsidR="00A0375E" w:rsidRDefault="00F04BC8">
      <w:pPr>
        <w:numPr>
          <w:ilvl w:val="0"/>
          <w:numId w:val="53"/>
        </w:numPr>
        <w:ind w:left="860"/>
      </w:pPr>
      <w:r>
        <w:rPr>
          <w:sz w:val="21"/>
          <w:szCs w:val="21"/>
        </w:rPr>
        <w:t xml:space="preserve">User </w:t>
      </w:r>
      <w:proofErr w:type="gramStart"/>
      <w:r>
        <w:rPr>
          <w:sz w:val="21"/>
          <w:szCs w:val="21"/>
        </w:rPr>
        <w:t>licence :</w:t>
      </w:r>
      <w:proofErr w:type="gramEnd"/>
      <w:r>
        <w:rPr>
          <w:sz w:val="21"/>
          <w:szCs w:val="21"/>
        </w:rPr>
        <w:t xml:space="preserve"> Salesforce</w:t>
      </w:r>
    </w:p>
    <w:p w:rsidR="00A0375E" w:rsidRDefault="00F04BC8">
      <w:pPr>
        <w:numPr>
          <w:ilvl w:val="0"/>
          <w:numId w:val="53"/>
        </w:numPr>
        <w:ind w:left="860"/>
      </w:pPr>
      <w:proofErr w:type="gramStart"/>
      <w:r>
        <w:rPr>
          <w:sz w:val="21"/>
          <w:szCs w:val="21"/>
        </w:rPr>
        <w:t>Profiles :</w:t>
      </w:r>
      <w:proofErr w:type="gramEnd"/>
      <w:r>
        <w:rPr>
          <w:sz w:val="21"/>
          <w:szCs w:val="21"/>
        </w:rPr>
        <w:t xml:space="preserve"> Manager</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146300"/>
            <wp:effectExtent l="9525" t="9525" r="9525" b="9525"/>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5731200" cy="2146300"/>
                    </a:xfrm>
                    <a:prstGeom prst="rect">
                      <a:avLst/>
                    </a:prstGeom>
                    <a:ln w="9525">
                      <a:solidFill>
                        <a:srgbClr val="000000"/>
                      </a:solidFill>
                      <a:prstDash val="solid"/>
                    </a:ln>
                  </pic:spPr>
                </pic:pic>
              </a:graphicData>
            </a:graphic>
          </wp:inline>
        </w:drawing>
      </w:r>
    </w:p>
    <w:p w:rsidR="00A0375E" w:rsidRDefault="00F04BC8">
      <w:pPr>
        <w:numPr>
          <w:ilvl w:val="0"/>
          <w:numId w:val="135"/>
        </w:numPr>
        <w:ind w:left="420"/>
      </w:pPr>
      <w:r>
        <w:rPr>
          <w:sz w:val="21"/>
          <w:szCs w:val="21"/>
        </w:rPr>
        <w:t>Save.</w:t>
      </w:r>
    </w:p>
    <w:p w:rsidR="00A0375E" w:rsidRDefault="00F04BC8">
      <w:pPr>
        <w:pStyle w:val="Heading3"/>
        <w:keepNext w:val="0"/>
        <w:keepLines w:val="0"/>
        <w:spacing w:before="240" w:after="160" w:line="284" w:lineRule="auto"/>
        <w:rPr>
          <w:b/>
          <w:color w:val="2D2828"/>
          <w:sz w:val="38"/>
          <w:szCs w:val="38"/>
        </w:rPr>
      </w:pPr>
      <w:bookmarkStart w:id="39" w:name="_80awp7j49nyq" w:colFirst="0" w:colLast="0"/>
      <w:bookmarkEnd w:id="39"/>
      <w:r>
        <w:rPr>
          <w:b/>
          <w:color w:val="2D2828"/>
          <w:sz w:val="38"/>
          <w:szCs w:val="38"/>
        </w:rPr>
        <w:t>creating another users</w:t>
      </w:r>
    </w:p>
    <w:p w:rsidR="00A0375E" w:rsidRDefault="00F04BC8">
      <w:pPr>
        <w:numPr>
          <w:ilvl w:val="0"/>
          <w:numId w:val="38"/>
        </w:numPr>
        <w:shd w:val="clear" w:color="auto" w:fill="FFFFFF"/>
      </w:pPr>
      <w:r>
        <w:rPr>
          <w:sz w:val="21"/>
          <w:szCs w:val="21"/>
        </w:rPr>
        <w:t>Repeat the steps and create another user using</w:t>
      </w:r>
    </w:p>
    <w:p w:rsidR="00A0375E" w:rsidRDefault="00F04BC8">
      <w:pPr>
        <w:numPr>
          <w:ilvl w:val="1"/>
          <w:numId w:val="38"/>
        </w:numPr>
      </w:pPr>
      <w:r>
        <w:rPr>
          <w:sz w:val="21"/>
          <w:szCs w:val="21"/>
        </w:rPr>
        <w:t xml:space="preserve">Role                </w:t>
      </w:r>
      <w:proofErr w:type="gramStart"/>
      <w:r>
        <w:rPr>
          <w:sz w:val="21"/>
          <w:szCs w:val="21"/>
        </w:rPr>
        <w:t xml:space="preserve">  :</w:t>
      </w:r>
      <w:proofErr w:type="gramEnd"/>
      <w:r>
        <w:rPr>
          <w:sz w:val="21"/>
          <w:szCs w:val="21"/>
        </w:rPr>
        <w:t xml:space="preserve"> sales person</w:t>
      </w:r>
    </w:p>
    <w:p w:rsidR="00A0375E" w:rsidRDefault="00F04BC8">
      <w:pPr>
        <w:numPr>
          <w:ilvl w:val="1"/>
          <w:numId w:val="38"/>
        </w:numPr>
      </w:pPr>
      <w:r>
        <w:rPr>
          <w:sz w:val="21"/>
          <w:szCs w:val="21"/>
        </w:rPr>
        <w:t xml:space="preserve">User licence    </w:t>
      </w:r>
      <w:proofErr w:type="gramStart"/>
      <w:r>
        <w:rPr>
          <w:sz w:val="21"/>
          <w:szCs w:val="21"/>
        </w:rPr>
        <w:t xml:space="preserve">  :</w:t>
      </w:r>
      <w:proofErr w:type="gramEnd"/>
      <w:r>
        <w:rPr>
          <w:sz w:val="21"/>
          <w:szCs w:val="21"/>
        </w:rPr>
        <w:t xml:space="preserve"> Salesforce Platform</w:t>
      </w:r>
    </w:p>
    <w:p w:rsidR="00A0375E" w:rsidRDefault="00F04BC8">
      <w:pPr>
        <w:numPr>
          <w:ilvl w:val="1"/>
          <w:numId w:val="38"/>
        </w:numPr>
      </w:pPr>
      <w:r>
        <w:rPr>
          <w:sz w:val="21"/>
          <w:szCs w:val="21"/>
        </w:rPr>
        <w:t xml:space="preserve">Profile             </w:t>
      </w:r>
      <w:proofErr w:type="gramStart"/>
      <w:r>
        <w:rPr>
          <w:sz w:val="21"/>
          <w:szCs w:val="21"/>
        </w:rPr>
        <w:t xml:space="preserve">  :</w:t>
      </w:r>
      <w:proofErr w:type="gramEnd"/>
      <w:r>
        <w:rPr>
          <w:sz w:val="21"/>
          <w:szCs w:val="21"/>
        </w:rPr>
        <w:t xml:space="preserve"> sales person </w:t>
      </w:r>
    </w:p>
    <w:p w:rsidR="00A0375E" w:rsidRDefault="00F04BC8">
      <w:pPr>
        <w:shd w:val="clear" w:color="auto" w:fill="FFFFFF"/>
        <w:spacing w:line="331" w:lineRule="auto"/>
        <w:rPr>
          <w:b/>
          <w:sz w:val="21"/>
          <w:szCs w:val="21"/>
        </w:rPr>
      </w:pPr>
      <w:proofErr w:type="gramStart"/>
      <w:r>
        <w:rPr>
          <w:b/>
          <w:sz w:val="21"/>
          <w:szCs w:val="21"/>
        </w:rPr>
        <w:t>Note :</w:t>
      </w:r>
      <w:proofErr w:type="gramEnd"/>
      <w:r>
        <w:rPr>
          <w:b/>
          <w:sz w:val="21"/>
          <w:szCs w:val="21"/>
        </w:rPr>
        <w:t xml:space="preserve"> create </w:t>
      </w:r>
      <w:proofErr w:type="spellStart"/>
      <w:r>
        <w:rPr>
          <w:b/>
          <w:sz w:val="21"/>
          <w:szCs w:val="21"/>
        </w:rPr>
        <w:t>atleast</w:t>
      </w:r>
      <w:proofErr w:type="spellEnd"/>
      <w:r>
        <w:rPr>
          <w:b/>
          <w:sz w:val="21"/>
          <w:szCs w:val="21"/>
        </w:rPr>
        <w:t xml:space="preserve"> 3 users with these permissions.</w:t>
      </w:r>
    </w:p>
    <w:p w:rsidR="00A0375E" w:rsidRDefault="00A0375E"/>
    <w:p w:rsidR="00A0375E" w:rsidRDefault="00F04BC8">
      <w:pPr>
        <w:pStyle w:val="Heading3"/>
        <w:keepNext w:val="0"/>
        <w:keepLines w:val="0"/>
        <w:shd w:val="clear" w:color="auto" w:fill="FFFFFF"/>
        <w:spacing w:before="300" w:after="160" w:line="360" w:lineRule="auto"/>
        <w:rPr>
          <w:b/>
          <w:color w:val="2D2828"/>
          <w:sz w:val="38"/>
          <w:szCs w:val="38"/>
        </w:rPr>
      </w:pPr>
      <w:bookmarkStart w:id="40" w:name="_3qxqi2ex9bem" w:colFirst="0" w:colLast="0"/>
      <w:bookmarkEnd w:id="40"/>
      <w:r>
        <w:rPr>
          <w:b/>
          <w:color w:val="2D2828"/>
          <w:sz w:val="38"/>
          <w:szCs w:val="38"/>
        </w:rPr>
        <w:t>Public groups</w:t>
      </w:r>
    </w:p>
    <w:p w:rsidR="00A0375E" w:rsidRDefault="00F04BC8">
      <w:pPr>
        <w:shd w:val="clear" w:color="auto" w:fill="FFFFFF"/>
        <w:spacing w:line="331" w:lineRule="auto"/>
        <w:rPr>
          <w:sz w:val="21"/>
          <w:szCs w:val="21"/>
        </w:rPr>
      </w:pPr>
      <w:r>
        <w:rPr>
          <w:sz w:val="21"/>
          <w:szCs w:val="21"/>
        </w:rPr>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rsidR="00A0375E" w:rsidRDefault="00F04BC8">
      <w:pPr>
        <w:pStyle w:val="Heading3"/>
        <w:keepNext w:val="0"/>
        <w:keepLines w:val="0"/>
        <w:spacing w:before="240" w:after="160" w:line="284" w:lineRule="auto"/>
        <w:rPr>
          <w:b/>
          <w:color w:val="2D2828"/>
          <w:sz w:val="38"/>
          <w:szCs w:val="38"/>
        </w:rPr>
      </w:pPr>
      <w:bookmarkStart w:id="41" w:name="_5o3dqoi57n09" w:colFirst="0" w:colLast="0"/>
      <w:bookmarkEnd w:id="41"/>
      <w:r>
        <w:rPr>
          <w:b/>
          <w:color w:val="2D2828"/>
          <w:sz w:val="38"/>
          <w:szCs w:val="38"/>
        </w:rPr>
        <w:t>Creating New Public Group</w:t>
      </w:r>
    </w:p>
    <w:p w:rsidR="00A0375E" w:rsidRDefault="00F04BC8">
      <w:pPr>
        <w:numPr>
          <w:ilvl w:val="0"/>
          <w:numId w:val="137"/>
        </w:numPr>
        <w:shd w:val="clear" w:color="auto" w:fill="FFFFFF"/>
      </w:pPr>
      <w:r>
        <w:rPr>
          <w:sz w:val="21"/>
          <w:szCs w:val="21"/>
        </w:rPr>
        <w:t xml:space="preserve">Go to </w:t>
      </w:r>
      <w:proofErr w:type="gramStart"/>
      <w:r>
        <w:rPr>
          <w:sz w:val="21"/>
          <w:szCs w:val="21"/>
        </w:rPr>
        <w:t>setup  &gt;</w:t>
      </w:r>
      <w:proofErr w:type="gramEnd"/>
      <w:r>
        <w:rPr>
          <w:sz w:val="21"/>
          <w:szCs w:val="21"/>
        </w:rPr>
        <w:t xml:space="preserve">&gt;  type users in quick find box  &gt;&gt;  select public groups &gt;&gt; click New. </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308100"/>
            <wp:effectExtent l="9525" t="9525" r="9525" b="952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5731200" cy="1308100"/>
                    </a:xfrm>
                    <a:prstGeom prst="rect">
                      <a:avLst/>
                    </a:prstGeom>
                    <a:ln w="9525">
                      <a:solidFill>
                        <a:srgbClr val="000000"/>
                      </a:solidFill>
                      <a:prstDash val="solid"/>
                    </a:ln>
                  </pic:spPr>
                </pic:pic>
              </a:graphicData>
            </a:graphic>
          </wp:inline>
        </w:drawing>
      </w:r>
    </w:p>
    <w:p w:rsidR="00A0375E" w:rsidRDefault="00F04BC8">
      <w:pPr>
        <w:numPr>
          <w:ilvl w:val="0"/>
          <w:numId w:val="120"/>
        </w:numPr>
        <w:shd w:val="clear" w:color="auto" w:fill="FFFFFF"/>
      </w:pPr>
      <w:r>
        <w:rPr>
          <w:sz w:val="21"/>
          <w:szCs w:val="21"/>
        </w:rPr>
        <w:t>Give the Label as “sales team”.</w:t>
      </w:r>
    </w:p>
    <w:p w:rsidR="00A0375E" w:rsidRDefault="00F04BC8">
      <w:pPr>
        <w:numPr>
          <w:ilvl w:val="0"/>
          <w:numId w:val="120"/>
        </w:numPr>
        <w:shd w:val="clear" w:color="auto" w:fill="FFFFFF"/>
      </w:pPr>
      <w:r>
        <w:rPr>
          <w:sz w:val="21"/>
          <w:szCs w:val="21"/>
        </w:rPr>
        <w:t xml:space="preserve">Group name is </w:t>
      </w:r>
      <w:proofErr w:type="spellStart"/>
      <w:r>
        <w:rPr>
          <w:sz w:val="21"/>
          <w:szCs w:val="21"/>
        </w:rPr>
        <w:t>autopopulated</w:t>
      </w:r>
      <w:proofErr w:type="spellEnd"/>
      <w:r>
        <w:rPr>
          <w:sz w:val="21"/>
          <w:szCs w:val="21"/>
        </w:rPr>
        <w:t>.</w:t>
      </w:r>
    </w:p>
    <w:p w:rsidR="00A0375E" w:rsidRDefault="00F04BC8">
      <w:pPr>
        <w:numPr>
          <w:ilvl w:val="0"/>
          <w:numId w:val="120"/>
        </w:numPr>
        <w:shd w:val="clear" w:color="auto" w:fill="FFFFFF"/>
      </w:pPr>
      <w:r>
        <w:rPr>
          <w:sz w:val="21"/>
          <w:szCs w:val="21"/>
        </w:rPr>
        <w:t>Search for Roles.</w:t>
      </w:r>
    </w:p>
    <w:p w:rsidR="00A0375E" w:rsidRDefault="00F04BC8">
      <w:pPr>
        <w:numPr>
          <w:ilvl w:val="0"/>
          <w:numId w:val="120"/>
        </w:numPr>
        <w:shd w:val="clear" w:color="auto" w:fill="FFFFFF"/>
      </w:pPr>
      <w:r>
        <w:rPr>
          <w:sz w:val="21"/>
          <w:szCs w:val="21"/>
        </w:rPr>
        <w:t>In Available Members select Sales person and click on add it will be moved to selected member.</w:t>
      </w:r>
    </w:p>
    <w:p w:rsidR="00A0375E" w:rsidRDefault="00F04BC8">
      <w:pPr>
        <w:numPr>
          <w:ilvl w:val="0"/>
          <w:numId w:val="120"/>
        </w:numPr>
        <w:shd w:val="clear" w:color="auto" w:fill="FFFFFF"/>
      </w:pPr>
      <w:r>
        <w:rPr>
          <w:sz w:val="21"/>
          <w:szCs w:val="21"/>
        </w:rPr>
        <w:t>Click on save.</w:t>
      </w:r>
    </w:p>
    <w:p w:rsidR="00A0375E" w:rsidRDefault="00F04BC8">
      <w:pPr>
        <w:shd w:val="clear" w:color="auto" w:fill="FFFFFF"/>
        <w:spacing w:line="331" w:lineRule="auto"/>
        <w:ind w:left="720"/>
        <w:rPr>
          <w:sz w:val="21"/>
          <w:szCs w:val="21"/>
        </w:rPr>
      </w:pPr>
      <w:r>
        <w:rPr>
          <w:noProof/>
          <w:sz w:val="21"/>
          <w:szCs w:val="21"/>
        </w:rPr>
        <w:lastRenderedPageBreak/>
        <w:drawing>
          <wp:inline distT="114300" distB="114300" distL="114300" distR="114300">
            <wp:extent cx="5731200" cy="2324100"/>
            <wp:effectExtent l="9525" t="9525" r="9525" b="9525"/>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5731200" cy="23241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pacing w:before="300" w:after="160" w:line="360" w:lineRule="auto"/>
        <w:rPr>
          <w:b/>
          <w:color w:val="2D2828"/>
          <w:sz w:val="38"/>
          <w:szCs w:val="38"/>
        </w:rPr>
      </w:pPr>
      <w:bookmarkStart w:id="42" w:name="_5y3yzo2zdsq2" w:colFirst="0" w:colLast="0"/>
      <w:bookmarkEnd w:id="42"/>
      <w:r>
        <w:rPr>
          <w:b/>
          <w:color w:val="2D2828"/>
          <w:sz w:val="38"/>
          <w:szCs w:val="38"/>
        </w:rPr>
        <w:t>Sharing Setting</w:t>
      </w:r>
    </w:p>
    <w:p w:rsidR="00A0375E" w:rsidRDefault="00F04BC8">
      <w:pPr>
        <w:shd w:val="clear" w:color="auto" w:fill="FFFFFF"/>
        <w:spacing w:line="331" w:lineRule="auto"/>
        <w:rPr>
          <w:sz w:val="21"/>
          <w:szCs w:val="21"/>
        </w:rPr>
      </w:pPr>
      <w:r>
        <w:rPr>
          <w:sz w:val="21"/>
          <w:szCs w:val="21"/>
        </w:rPr>
        <w:t>Salesforce allows you to configure sharing settings to control how records are accessed and shared within your organization. These settings are crucial for maintaining data security and privacy. Salesforce provides a variety of tools and mechanisms to define and enforce sharing rules, such as:</w:t>
      </w:r>
    </w:p>
    <w:p w:rsidR="00A0375E" w:rsidRDefault="00A0375E"/>
    <w:p w:rsidR="00A0375E" w:rsidRDefault="00F04BC8">
      <w:pPr>
        <w:shd w:val="clear" w:color="auto" w:fill="FFFFFF"/>
        <w:spacing w:line="331" w:lineRule="auto"/>
        <w:rPr>
          <w:b/>
          <w:sz w:val="21"/>
          <w:szCs w:val="21"/>
        </w:rPr>
      </w:pPr>
      <w:r>
        <w:rPr>
          <w:b/>
          <w:sz w:val="21"/>
          <w:szCs w:val="21"/>
        </w:rPr>
        <w:t>Organization-Wide Default (OWD) Settings:</w:t>
      </w:r>
    </w:p>
    <w:p w:rsidR="00A0375E" w:rsidRDefault="00A0375E"/>
    <w:p w:rsidR="00A0375E" w:rsidRDefault="00F04BC8">
      <w:pPr>
        <w:shd w:val="clear" w:color="auto" w:fill="FFFFFF"/>
        <w:spacing w:line="331" w:lineRule="auto"/>
        <w:rPr>
          <w:sz w:val="21"/>
          <w:szCs w:val="21"/>
        </w:rPr>
      </w:pPr>
      <w:r>
        <w:rPr>
          <w:sz w:val="21"/>
          <w:szCs w:val="21"/>
        </w:rPr>
        <w:t>These settings define the default level of access for all objects within your Salesforce org.</w:t>
      </w:r>
    </w:p>
    <w:p w:rsidR="00A0375E" w:rsidRDefault="00F04BC8">
      <w:pPr>
        <w:shd w:val="clear" w:color="auto" w:fill="FFFFFF"/>
        <w:spacing w:line="331" w:lineRule="auto"/>
        <w:rPr>
          <w:sz w:val="21"/>
          <w:szCs w:val="21"/>
        </w:rPr>
      </w:pPr>
      <w:r>
        <w:rPr>
          <w:sz w:val="21"/>
          <w:szCs w:val="21"/>
        </w:rPr>
        <w:t>OWD settings include Private, Public Read-Only, Public Read/Write, and Controlled by Parent.</w:t>
      </w:r>
    </w:p>
    <w:p w:rsidR="00A0375E" w:rsidRDefault="00F04BC8">
      <w:pPr>
        <w:shd w:val="clear" w:color="auto" w:fill="FFFFFF"/>
        <w:spacing w:line="331" w:lineRule="auto"/>
        <w:rPr>
          <w:sz w:val="21"/>
          <w:szCs w:val="21"/>
        </w:rPr>
      </w:pPr>
      <w:r>
        <w:rPr>
          <w:sz w:val="21"/>
          <w:szCs w:val="21"/>
        </w:rPr>
        <w:t>OWD settings can be configured for each standard and custom object.</w:t>
      </w:r>
    </w:p>
    <w:p w:rsidR="00A0375E" w:rsidRDefault="00A0375E"/>
    <w:p w:rsidR="00A0375E" w:rsidRDefault="00F04BC8">
      <w:pPr>
        <w:shd w:val="clear" w:color="auto" w:fill="FFFFFF"/>
        <w:spacing w:line="331" w:lineRule="auto"/>
        <w:rPr>
          <w:b/>
          <w:sz w:val="21"/>
          <w:szCs w:val="21"/>
        </w:rPr>
      </w:pPr>
      <w:r>
        <w:rPr>
          <w:b/>
          <w:sz w:val="21"/>
          <w:szCs w:val="21"/>
        </w:rPr>
        <w:t>Role Hierarchy:</w:t>
      </w:r>
    </w:p>
    <w:p w:rsidR="00A0375E" w:rsidRDefault="00A0375E"/>
    <w:p w:rsidR="00A0375E" w:rsidRDefault="00A0375E"/>
    <w:p w:rsidR="00A0375E" w:rsidRDefault="00F04BC8">
      <w:pPr>
        <w:shd w:val="clear" w:color="auto" w:fill="FFFFFF"/>
        <w:spacing w:line="331" w:lineRule="auto"/>
        <w:rPr>
          <w:sz w:val="21"/>
          <w:szCs w:val="21"/>
        </w:rPr>
      </w:pPr>
      <w:r>
        <w:rPr>
          <w:sz w:val="21"/>
          <w:szCs w:val="21"/>
        </w:rPr>
        <w:t>Salesforce uses a role hierarchy to determine record access.</w:t>
      </w:r>
    </w:p>
    <w:p w:rsidR="00A0375E" w:rsidRDefault="00F04BC8">
      <w:pPr>
        <w:shd w:val="clear" w:color="auto" w:fill="FFFFFF"/>
        <w:spacing w:line="331" w:lineRule="auto"/>
        <w:rPr>
          <w:sz w:val="21"/>
          <w:szCs w:val="21"/>
        </w:rPr>
      </w:pPr>
      <w:r>
        <w:rPr>
          <w:sz w:val="21"/>
          <w:szCs w:val="21"/>
        </w:rPr>
        <w:t>Users at higher levels in the hierarchy have greater access to records owned by or shared with users lower in the hierarchy.</w:t>
      </w:r>
    </w:p>
    <w:p w:rsidR="00A0375E" w:rsidRDefault="00F04BC8">
      <w:pPr>
        <w:shd w:val="clear" w:color="auto" w:fill="FFFFFF"/>
        <w:spacing w:line="331" w:lineRule="auto"/>
        <w:rPr>
          <w:sz w:val="21"/>
          <w:szCs w:val="21"/>
        </w:rPr>
      </w:pPr>
      <w:r>
        <w:rPr>
          <w:sz w:val="21"/>
          <w:szCs w:val="21"/>
        </w:rPr>
        <w:t>The role hierarchy is often used in combination with OWD settings to grant different levels of access.</w:t>
      </w:r>
    </w:p>
    <w:p w:rsidR="00A0375E" w:rsidRDefault="00A0375E"/>
    <w:p w:rsidR="00A0375E" w:rsidRDefault="00F04BC8">
      <w:pPr>
        <w:shd w:val="clear" w:color="auto" w:fill="FFFFFF"/>
        <w:spacing w:line="331" w:lineRule="auto"/>
        <w:rPr>
          <w:b/>
          <w:sz w:val="21"/>
          <w:szCs w:val="21"/>
        </w:rPr>
      </w:pPr>
      <w:r>
        <w:rPr>
          <w:b/>
          <w:sz w:val="21"/>
          <w:szCs w:val="21"/>
        </w:rPr>
        <w:t>Profiles and Permission Sets:</w:t>
      </w:r>
    </w:p>
    <w:p w:rsidR="00A0375E" w:rsidRDefault="00A0375E"/>
    <w:p w:rsidR="00A0375E" w:rsidRDefault="00F04BC8">
      <w:pPr>
        <w:shd w:val="clear" w:color="auto" w:fill="FFFFFF"/>
        <w:spacing w:line="331" w:lineRule="auto"/>
        <w:rPr>
          <w:sz w:val="21"/>
          <w:szCs w:val="21"/>
        </w:rPr>
      </w:pPr>
      <w:r>
        <w:rPr>
          <w:sz w:val="21"/>
          <w:szCs w:val="21"/>
        </w:rPr>
        <w:t>Profiles and permission sets allow administrators to specify object-level and field-level permissions for users.</w:t>
      </w:r>
    </w:p>
    <w:p w:rsidR="00A0375E" w:rsidRDefault="00F04BC8">
      <w:pPr>
        <w:shd w:val="clear" w:color="auto" w:fill="FFFFFF"/>
        <w:spacing w:line="331" w:lineRule="auto"/>
        <w:rPr>
          <w:sz w:val="21"/>
          <w:szCs w:val="21"/>
        </w:rPr>
      </w:pPr>
      <w:r>
        <w:rPr>
          <w:sz w:val="21"/>
          <w:szCs w:val="21"/>
        </w:rPr>
        <w:t>Profiles are typically used to grant general object and field access, while permission sets can be used to extend those permissions to specific users.</w:t>
      </w:r>
    </w:p>
    <w:p w:rsidR="00A0375E" w:rsidRDefault="00A0375E"/>
    <w:p w:rsidR="00A0375E" w:rsidRDefault="00F04BC8">
      <w:pPr>
        <w:shd w:val="clear" w:color="auto" w:fill="FFFFFF"/>
        <w:spacing w:line="331" w:lineRule="auto"/>
        <w:rPr>
          <w:b/>
          <w:sz w:val="21"/>
          <w:szCs w:val="21"/>
        </w:rPr>
      </w:pPr>
      <w:r>
        <w:rPr>
          <w:b/>
          <w:sz w:val="21"/>
          <w:szCs w:val="21"/>
        </w:rPr>
        <w:lastRenderedPageBreak/>
        <w:t>Sharing Rules:</w:t>
      </w:r>
    </w:p>
    <w:p w:rsidR="00A0375E" w:rsidRDefault="00A0375E"/>
    <w:p w:rsidR="00A0375E" w:rsidRDefault="00F04BC8">
      <w:pPr>
        <w:shd w:val="clear" w:color="auto" w:fill="FFFFFF"/>
        <w:spacing w:line="331" w:lineRule="auto"/>
        <w:rPr>
          <w:sz w:val="21"/>
          <w:szCs w:val="21"/>
        </w:rPr>
      </w:pPr>
      <w:r>
        <w:rPr>
          <w:sz w:val="21"/>
          <w:szCs w:val="21"/>
        </w:rPr>
        <w:t>Sharing rules are used to extend access to records for users who meet specific criteria.</w:t>
      </w:r>
    </w:p>
    <w:p w:rsidR="00A0375E" w:rsidRDefault="00F04BC8">
      <w:pPr>
        <w:shd w:val="clear" w:color="auto" w:fill="FFFFFF"/>
        <w:spacing w:line="331" w:lineRule="auto"/>
        <w:rPr>
          <w:sz w:val="21"/>
          <w:szCs w:val="21"/>
        </w:rPr>
      </w:pPr>
      <w:r>
        <w:rPr>
          <w:sz w:val="21"/>
          <w:szCs w:val="21"/>
        </w:rPr>
        <w:t>They can be used to grant read-only or read-write access to records owned by other users.</w:t>
      </w:r>
    </w:p>
    <w:p w:rsidR="00A0375E" w:rsidRDefault="00F04BC8">
      <w:pPr>
        <w:shd w:val="clear" w:color="auto" w:fill="FFFFFF"/>
        <w:spacing w:line="331" w:lineRule="auto"/>
        <w:rPr>
          <w:sz w:val="21"/>
          <w:szCs w:val="21"/>
        </w:rPr>
      </w:pPr>
      <w:r>
        <w:rPr>
          <w:sz w:val="21"/>
          <w:szCs w:val="21"/>
        </w:rPr>
        <w:t>Manual Sharing:</w:t>
      </w:r>
    </w:p>
    <w:p w:rsidR="00A0375E" w:rsidRDefault="00A0375E"/>
    <w:p w:rsidR="00A0375E" w:rsidRDefault="00F04BC8">
      <w:pPr>
        <w:shd w:val="clear" w:color="auto" w:fill="FFFFFF"/>
        <w:spacing w:line="331" w:lineRule="auto"/>
        <w:rPr>
          <w:sz w:val="21"/>
          <w:szCs w:val="21"/>
        </w:rPr>
      </w:pPr>
      <w:r>
        <w:rPr>
          <w:sz w:val="21"/>
          <w:szCs w:val="21"/>
        </w:rPr>
        <w:t>Administrators and record owners can manually share specific records with other users or groups.</w:t>
      </w:r>
    </w:p>
    <w:p w:rsidR="00A0375E" w:rsidRDefault="00A0375E"/>
    <w:p w:rsidR="00A0375E" w:rsidRDefault="00F04BC8">
      <w:pPr>
        <w:pStyle w:val="Heading3"/>
        <w:keepNext w:val="0"/>
        <w:keepLines w:val="0"/>
        <w:spacing w:before="240" w:after="160" w:line="284" w:lineRule="auto"/>
        <w:rPr>
          <w:b/>
          <w:color w:val="2D2828"/>
          <w:sz w:val="38"/>
          <w:szCs w:val="38"/>
        </w:rPr>
      </w:pPr>
      <w:bookmarkStart w:id="43" w:name="_ydro2xyrkxtx" w:colFirst="0" w:colLast="0"/>
      <w:bookmarkEnd w:id="43"/>
      <w:r>
        <w:rPr>
          <w:b/>
          <w:color w:val="2D2828"/>
          <w:sz w:val="38"/>
          <w:szCs w:val="38"/>
        </w:rPr>
        <w:t>Creating Sharing settings</w:t>
      </w:r>
    </w:p>
    <w:p w:rsidR="00A0375E" w:rsidRDefault="00F04BC8">
      <w:pPr>
        <w:numPr>
          <w:ilvl w:val="0"/>
          <w:numId w:val="112"/>
        </w:numPr>
        <w:shd w:val="clear" w:color="auto" w:fill="FFFFFF"/>
      </w:pPr>
      <w:r>
        <w:rPr>
          <w:sz w:val="21"/>
          <w:szCs w:val="21"/>
        </w:rPr>
        <w:t xml:space="preserve">Go to </w:t>
      </w:r>
      <w:proofErr w:type="gramStart"/>
      <w:r>
        <w:rPr>
          <w:sz w:val="21"/>
          <w:szCs w:val="21"/>
        </w:rPr>
        <w:t>setup  &gt;</w:t>
      </w:r>
      <w:proofErr w:type="gramEnd"/>
      <w:r>
        <w:rPr>
          <w:sz w:val="21"/>
          <w:szCs w:val="21"/>
        </w:rPr>
        <w:t xml:space="preserve">&gt;  type users in quick find box  &gt;&gt;  select Sharing Settings &gt;&gt;  click Edit. </w:t>
      </w:r>
    </w:p>
    <w:p w:rsidR="00A0375E" w:rsidRDefault="00F04BC8">
      <w:pPr>
        <w:numPr>
          <w:ilvl w:val="0"/>
          <w:numId w:val="112"/>
        </w:numPr>
        <w:shd w:val="clear" w:color="auto" w:fill="FFFFFF"/>
      </w:pPr>
      <w:r>
        <w:rPr>
          <w:sz w:val="21"/>
          <w:szCs w:val="21"/>
        </w:rPr>
        <w:t xml:space="preserve">Change the OWD setting of the Service </w:t>
      </w:r>
      <w:proofErr w:type="gramStart"/>
      <w:r>
        <w:rPr>
          <w:sz w:val="21"/>
          <w:szCs w:val="21"/>
        </w:rPr>
        <w:t>records</w:t>
      </w:r>
      <w:proofErr w:type="gramEnd"/>
      <w:r>
        <w:rPr>
          <w:sz w:val="21"/>
          <w:szCs w:val="21"/>
        </w:rPr>
        <w:t xml:space="preserve"> Object to private as shown in fig.</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705100"/>
            <wp:effectExtent l="9525" t="9525" r="9525" b="9525"/>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731200" cy="2705100"/>
                    </a:xfrm>
                    <a:prstGeom prst="rect">
                      <a:avLst/>
                    </a:prstGeom>
                    <a:ln w="9525">
                      <a:solidFill>
                        <a:srgbClr val="000000"/>
                      </a:solidFill>
                      <a:prstDash val="solid"/>
                    </a:ln>
                  </pic:spPr>
                </pic:pic>
              </a:graphicData>
            </a:graphic>
          </wp:inline>
        </w:drawing>
      </w:r>
    </w:p>
    <w:p w:rsidR="00A0375E" w:rsidRDefault="00F04BC8">
      <w:pPr>
        <w:numPr>
          <w:ilvl w:val="0"/>
          <w:numId w:val="45"/>
        </w:numPr>
        <w:shd w:val="clear" w:color="auto" w:fill="FFFFFF"/>
      </w:pPr>
      <w:r>
        <w:rPr>
          <w:sz w:val="21"/>
          <w:szCs w:val="21"/>
        </w:rPr>
        <w:t>Click on save and refresh.</w:t>
      </w:r>
    </w:p>
    <w:p w:rsidR="00A0375E" w:rsidRDefault="00F04BC8">
      <w:pPr>
        <w:numPr>
          <w:ilvl w:val="0"/>
          <w:numId w:val="45"/>
        </w:numPr>
        <w:shd w:val="clear" w:color="auto" w:fill="FFFFFF"/>
      </w:pPr>
      <w:r>
        <w:rPr>
          <w:sz w:val="21"/>
          <w:szCs w:val="21"/>
        </w:rPr>
        <w:t xml:space="preserve">Scroll down a bit, </w:t>
      </w:r>
      <w:proofErr w:type="gramStart"/>
      <w:r>
        <w:rPr>
          <w:sz w:val="21"/>
          <w:szCs w:val="21"/>
        </w:rPr>
        <w:t>Click  new</w:t>
      </w:r>
      <w:proofErr w:type="gramEnd"/>
      <w:r>
        <w:rPr>
          <w:sz w:val="21"/>
          <w:szCs w:val="21"/>
        </w:rPr>
        <w:t xml:space="preserve">  on Service records sharing Rules.</w:t>
      </w:r>
    </w:p>
    <w:p w:rsidR="00A0375E" w:rsidRDefault="00A0375E">
      <w:pPr>
        <w:numPr>
          <w:ilvl w:val="0"/>
          <w:numId w:val="45"/>
        </w:numPr>
        <w:shd w:val="clear" w:color="auto" w:fill="FFFFFF"/>
      </w:pP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355600"/>
            <wp:effectExtent l="9525" t="9525" r="9525" b="9525"/>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3"/>
                    <a:srcRect/>
                    <a:stretch>
                      <a:fillRect/>
                    </a:stretch>
                  </pic:blipFill>
                  <pic:spPr>
                    <a:xfrm>
                      <a:off x="0" y="0"/>
                      <a:ext cx="5731200" cy="355600"/>
                    </a:xfrm>
                    <a:prstGeom prst="rect">
                      <a:avLst/>
                    </a:prstGeom>
                    <a:ln w="9525">
                      <a:solidFill>
                        <a:srgbClr val="000000"/>
                      </a:solidFill>
                      <a:prstDash val="solid"/>
                    </a:ln>
                  </pic:spPr>
                </pic:pic>
              </a:graphicData>
            </a:graphic>
          </wp:inline>
        </w:drawing>
      </w:r>
    </w:p>
    <w:p w:rsidR="00A0375E" w:rsidRDefault="00F04BC8">
      <w:pPr>
        <w:numPr>
          <w:ilvl w:val="0"/>
          <w:numId w:val="50"/>
        </w:numPr>
        <w:shd w:val="clear" w:color="auto" w:fill="FFFFFF"/>
      </w:pPr>
      <w:r>
        <w:rPr>
          <w:sz w:val="21"/>
          <w:szCs w:val="21"/>
        </w:rPr>
        <w:t xml:space="preserve">Give the Label name as </w:t>
      </w:r>
      <w:proofErr w:type="gramStart"/>
      <w:r>
        <w:rPr>
          <w:sz w:val="21"/>
          <w:szCs w:val="21"/>
        </w:rPr>
        <w:t>“ Sharing</w:t>
      </w:r>
      <w:proofErr w:type="gramEnd"/>
      <w:r>
        <w:rPr>
          <w:sz w:val="21"/>
          <w:szCs w:val="21"/>
        </w:rPr>
        <w:t xml:space="preserve"> setting”</w:t>
      </w:r>
    </w:p>
    <w:p w:rsidR="00A0375E" w:rsidRDefault="00F04BC8">
      <w:pPr>
        <w:numPr>
          <w:ilvl w:val="0"/>
          <w:numId w:val="50"/>
        </w:numPr>
        <w:shd w:val="clear" w:color="auto" w:fill="FFFFFF"/>
      </w:pPr>
      <w:r>
        <w:rPr>
          <w:sz w:val="21"/>
          <w:szCs w:val="21"/>
        </w:rPr>
        <w:t>Rule name is auto populated.</w:t>
      </w:r>
    </w:p>
    <w:p w:rsidR="00A0375E" w:rsidRDefault="00F04BC8">
      <w:pPr>
        <w:numPr>
          <w:ilvl w:val="0"/>
          <w:numId w:val="50"/>
        </w:numPr>
        <w:shd w:val="clear" w:color="auto" w:fill="FFFFFF"/>
      </w:pPr>
      <w:r>
        <w:rPr>
          <w:sz w:val="21"/>
          <w:szCs w:val="21"/>
        </w:rPr>
        <w:t xml:space="preserve">In step </w:t>
      </w:r>
      <w:proofErr w:type="gramStart"/>
      <w:r>
        <w:rPr>
          <w:sz w:val="21"/>
          <w:szCs w:val="21"/>
        </w:rPr>
        <w:t>3 :</w:t>
      </w:r>
      <w:proofErr w:type="gramEnd"/>
      <w:r>
        <w:rPr>
          <w:sz w:val="21"/>
          <w:szCs w:val="21"/>
        </w:rPr>
        <w:t xml:space="preserve"> Select which records to be shared, members of “ Roles ” &gt;&gt; “ Sales person”</w:t>
      </w:r>
    </w:p>
    <w:p w:rsidR="00A0375E" w:rsidRDefault="00F04BC8">
      <w:pPr>
        <w:numPr>
          <w:ilvl w:val="0"/>
          <w:numId w:val="50"/>
        </w:numPr>
        <w:shd w:val="clear" w:color="auto" w:fill="FFFFFF"/>
      </w:pPr>
      <w:r>
        <w:rPr>
          <w:sz w:val="21"/>
          <w:szCs w:val="21"/>
        </w:rPr>
        <w:t xml:space="preserve">In step 4: share with, select </w:t>
      </w:r>
      <w:proofErr w:type="gramStart"/>
      <w:r>
        <w:rPr>
          <w:sz w:val="21"/>
          <w:szCs w:val="21"/>
        </w:rPr>
        <w:t>“ Roles</w:t>
      </w:r>
      <w:proofErr w:type="gramEnd"/>
      <w:r>
        <w:rPr>
          <w:sz w:val="21"/>
          <w:szCs w:val="21"/>
        </w:rPr>
        <w:t xml:space="preserve"> ” &gt;&gt; “ Manager ”</w:t>
      </w:r>
    </w:p>
    <w:p w:rsidR="00A0375E" w:rsidRDefault="00F04BC8">
      <w:pPr>
        <w:numPr>
          <w:ilvl w:val="0"/>
          <w:numId w:val="50"/>
        </w:numPr>
        <w:shd w:val="clear" w:color="auto" w:fill="FFFFFF"/>
      </w:pPr>
      <w:r>
        <w:rPr>
          <w:sz w:val="21"/>
          <w:szCs w:val="21"/>
        </w:rPr>
        <w:t xml:space="preserve">In step </w:t>
      </w:r>
      <w:proofErr w:type="gramStart"/>
      <w:r>
        <w:rPr>
          <w:sz w:val="21"/>
          <w:szCs w:val="21"/>
        </w:rPr>
        <w:t>5 :</w:t>
      </w:r>
      <w:proofErr w:type="gramEnd"/>
      <w:r>
        <w:rPr>
          <w:sz w:val="21"/>
          <w:szCs w:val="21"/>
        </w:rPr>
        <w:t xml:space="preserve"> Change the access level to “ Read / write ”.</w:t>
      </w:r>
    </w:p>
    <w:p w:rsidR="00A0375E" w:rsidRDefault="00F04BC8">
      <w:pPr>
        <w:numPr>
          <w:ilvl w:val="0"/>
          <w:numId w:val="50"/>
        </w:numPr>
        <w:shd w:val="clear" w:color="auto" w:fill="FFFFFF"/>
      </w:pPr>
      <w:r>
        <w:rPr>
          <w:sz w:val="21"/>
          <w:szCs w:val="21"/>
        </w:rPr>
        <w:t>Click on save.</w:t>
      </w:r>
    </w:p>
    <w:p w:rsidR="00A0375E" w:rsidRDefault="00A0375E"/>
    <w:p w:rsidR="00A0375E" w:rsidRDefault="00A0375E"/>
    <w:p w:rsidR="00A0375E" w:rsidRDefault="00A0375E"/>
    <w:p w:rsidR="00A0375E" w:rsidRDefault="00F04BC8">
      <w:pPr>
        <w:shd w:val="clear" w:color="auto" w:fill="FFFFFF"/>
        <w:spacing w:line="331" w:lineRule="auto"/>
      </w:pPr>
      <w:r>
        <w:rPr>
          <w:noProof/>
        </w:rPr>
        <w:lastRenderedPageBreak/>
        <w:drawing>
          <wp:inline distT="114300" distB="114300" distL="114300" distR="114300">
            <wp:extent cx="5731200" cy="2692400"/>
            <wp:effectExtent l="9525" t="9525" r="9525" b="9525"/>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5731200" cy="26924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300" w:after="160" w:line="360" w:lineRule="auto"/>
        <w:rPr>
          <w:b/>
          <w:color w:val="2D2828"/>
          <w:sz w:val="38"/>
          <w:szCs w:val="38"/>
        </w:rPr>
      </w:pPr>
      <w:bookmarkStart w:id="44" w:name="_hhikdpt7ekni" w:colFirst="0" w:colLast="0"/>
      <w:bookmarkEnd w:id="44"/>
      <w:r>
        <w:rPr>
          <w:b/>
          <w:color w:val="2D2828"/>
          <w:sz w:val="38"/>
          <w:szCs w:val="38"/>
        </w:rPr>
        <w:t>Flows</w:t>
      </w:r>
    </w:p>
    <w:p w:rsidR="00A0375E" w:rsidRDefault="00F04BC8">
      <w:pPr>
        <w:shd w:val="clear" w:color="auto" w:fill="FFFFFF"/>
        <w:rPr>
          <w:sz w:val="21"/>
          <w:szCs w:val="21"/>
        </w:rPr>
      </w:pPr>
      <w:r>
        <w:rPr>
          <w:sz w:val="21"/>
          <w:szCs w:val="21"/>
        </w:rPr>
        <w:t>In Salesforce, a flow is a powerful tool that allows you to automate business processes, collect and update data, and guide users through a series of screens or steps. Flows are built using a visual interface and can be created without any coding knowledge.</w:t>
      </w:r>
    </w:p>
    <w:p w:rsidR="00A0375E" w:rsidRDefault="00F04BC8">
      <w:pPr>
        <w:pStyle w:val="Heading3"/>
        <w:keepNext w:val="0"/>
        <w:keepLines w:val="0"/>
        <w:spacing w:before="240" w:after="160" w:line="284" w:lineRule="auto"/>
        <w:rPr>
          <w:b/>
          <w:color w:val="2D2828"/>
          <w:sz w:val="38"/>
          <w:szCs w:val="38"/>
        </w:rPr>
      </w:pPr>
      <w:bookmarkStart w:id="45" w:name="_hn8ndjv9f0eh" w:colFirst="0" w:colLast="0"/>
      <w:bookmarkEnd w:id="45"/>
      <w:r>
        <w:rPr>
          <w:b/>
          <w:color w:val="2D2828"/>
          <w:sz w:val="38"/>
          <w:szCs w:val="38"/>
        </w:rPr>
        <w:t>Create a Flow</w:t>
      </w:r>
    </w:p>
    <w:p w:rsidR="00A0375E" w:rsidRDefault="00F04BC8">
      <w:pPr>
        <w:numPr>
          <w:ilvl w:val="0"/>
          <w:numId w:val="76"/>
        </w:numPr>
        <w:shd w:val="clear" w:color="auto" w:fill="FFFFFF"/>
      </w:pPr>
      <w:r>
        <w:rPr>
          <w:sz w:val="21"/>
          <w:szCs w:val="21"/>
        </w:rPr>
        <w:t xml:space="preserve">Go to </w:t>
      </w:r>
      <w:proofErr w:type="gramStart"/>
      <w:r>
        <w:rPr>
          <w:sz w:val="21"/>
          <w:szCs w:val="21"/>
        </w:rPr>
        <w:t>setup  &gt;</w:t>
      </w:r>
      <w:proofErr w:type="gramEnd"/>
      <w:r>
        <w:rPr>
          <w:sz w:val="21"/>
          <w:szCs w:val="21"/>
        </w:rPr>
        <w:t>&gt;  type Flow in quick find box  &gt;&gt;  Click on the Flow and Select the New Flow.</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841500"/>
            <wp:effectExtent l="9525" t="9525" r="9525" b="9525"/>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731200" cy="1841500"/>
                    </a:xfrm>
                    <a:prstGeom prst="rect">
                      <a:avLst/>
                    </a:prstGeom>
                    <a:ln w="9525">
                      <a:solidFill>
                        <a:srgbClr val="000000"/>
                      </a:solidFill>
                      <a:prstDash val="solid"/>
                    </a:ln>
                  </pic:spPr>
                </pic:pic>
              </a:graphicData>
            </a:graphic>
          </wp:inline>
        </w:drawing>
      </w:r>
    </w:p>
    <w:p w:rsidR="00A0375E" w:rsidRDefault="00F04BC8">
      <w:pPr>
        <w:numPr>
          <w:ilvl w:val="0"/>
          <w:numId w:val="85"/>
        </w:numPr>
        <w:shd w:val="clear" w:color="auto" w:fill="FFFFFF"/>
      </w:pPr>
      <w:r>
        <w:rPr>
          <w:sz w:val="21"/>
          <w:szCs w:val="21"/>
        </w:rPr>
        <w:t>Select the Record-triggered flow and Click on Create.</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463800"/>
            <wp:effectExtent l="9525" t="9525" r="9525" b="9525"/>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5731200" cy="2463800"/>
                    </a:xfrm>
                    <a:prstGeom prst="rect">
                      <a:avLst/>
                    </a:prstGeom>
                    <a:ln w="9525">
                      <a:solidFill>
                        <a:srgbClr val="000000"/>
                      </a:solidFill>
                      <a:prstDash val="solid"/>
                    </a:ln>
                  </pic:spPr>
                </pic:pic>
              </a:graphicData>
            </a:graphic>
          </wp:inline>
        </w:drawing>
      </w:r>
    </w:p>
    <w:p w:rsidR="00A0375E" w:rsidRDefault="00F04BC8">
      <w:pPr>
        <w:numPr>
          <w:ilvl w:val="0"/>
          <w:numId w:val="110"/>
        </w:numPr>
        <w:shd w:val="clear" w:color="auto" w:fill="FFFFFF"/>
      </w:pPr>
      <w:r>
        <w:rPr>
          <w:sz w:val="21"/>
          <w:szCs w:val="21"/>
        </w:rPr>
        <w:t xml:space="preserve">Select the Object as “Billing details and </w:t>
      </w:r>
      <w:proofErr w:type="spellStart"/>
      <w:r>
        <w:rPr>
          <w:sz w:val="21"/>
          <w:szCs w:val="21"/>
        </w:rPr>
        <w:t>feedback”in</w:t>
      </w:r>
      <w:proofErr w:type="spellEnd"/>
      <w:r>
        <w:rPr>
          <w:sz w:val="21"/>
          <w:szCs w:val="21"/>
        </w:rPr>
        <w:t xml:space="preserve"> the Drop down list.</w:t>
      </w:r>
    </w:p>
    <w:p w:rsidR="00A0375E" w:rsidRDefault="00F04BC8">
      <w:pPr>
        <w:numPr>
          <w:ilvl w:val="0"/>
          <w:numId w:val="110"/>
        </w:numPr>
        <w:shd w:val="clear" w:color="auto" w:fill="FFFFFF"/>
      </w:pPr>
      <w:r>
        <w:rPr>
          <w:sz w:val="21"/>
          <w:szCs w:val="21"/>
        </w:rPr>
        <w:t>Select the Trigger Flow when: “A record is Created or Updated”.</w:t>
      </w:r>
    </w:p>
    <w:p w:rsidR="00A0375E" w:rsidRDefault="00F04BC8">
      <w:pPr>
        <w:numPr>
          <w:ilvl w:val="0"/>
          <w:numId w:val="110"/>
        </w:numPr>
        <w:shd w:val="clear" w:color="auto" w:fill="FFFFFF"/>
      </w:pPr>
      <w:r>
        <w:rPr>
          <w:sz w:val="21"/>
          <w:szCs w:val="21"/>
        </w:rPr>
        <w:t>Select the Optimize the flow for: “Actions and Related Records” and Click on Done.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752600"/>
            <wp:effectExtent l="9525" t="9525" r="9525" b="9525"/>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7"/>
                    <a:srcRect/>
                    <a:stretch>
                      <a:fillRect/>
                    </a:stretch>
                  </pic:blipFill>
                  <pic:spPr>
                    <a:xfrm>
                      <a:off x="0" y="0"/>
                      <a:ext cx="5731200" cy="17526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387600"/>
            <wp:effectExtent l="9525" t="9525" r="9525" b="9525"/>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731200" cy="2387600"/>
                    </a:xfrm>
                    <a:prstGeom prst="rect">
                      <a:avLst/>
                    </a:prstGeom>
                    <a:ln w="9525">
                      <a:solidFill>
                        <a:srgbClr val="000000"/>
                      </a:solidFill>
                      <a:prstDash val="solid"/>
                    </a:ln>
                  </pic:spPr>
                </pic:pic>
              </a:graphicData>
            </a:graphic>
          </wp:inline>
        </w:drawing>
      </w:r>
    </w:p>
    <w:p w:rsidR="00A0375E" w:rsidRDefault="00F04BC8">
      <w:pPr>
        <w:numPr>
          <w:ilvl w:val="0"/>
          <w:numId w:val="26"/>
        </w:numPr>
        <w:shd w:val="clear" w:color="auto" w:fill="FFFFFF"/>
      </w:pPr>
      <w:r>
        <w:rPr>
          <w:sz w:val="21"/>
          <w:szCs w:val="21"/>
        </w:rPr>
        <w:t xml:space="preserve">Under the Record-triggered Flow Click on “+” Symbol and </w:t>
      </w:r>
      <w:proofErr w:type="gramStart"/>
      <w:r>
        <w:rPr>
          <w:sz w:val="21"/>
          <w:szCs w:val="21"/>
        </w:rPr>
        <w:t>In</w:t>
      </w:r>
      <w:proofErr w:type="gramEnd"/>
      <w:r>
        <w:rPr>
          <w:sz w:val="21"/>
          <w:szCs w:val="21"/>
        </w:rPr>
        <w:t xml:space="preserve"> the Drop down List select the “Update records Element”.</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4711700"/>
            <wp:effectExtent l="9525" t="9525" r="9525" b="952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5731200" cy="4711700"/>
                    </a:xfrm>
                    <a:prstGeom prst="rect">
                      <a:avLst/>
                    </a:prstGeom>
                    <a:ln w="9525">
                      <a:solidFill>
                        <a:srgbClr val="000000"/>
                      </a:solidFill>
                      <a:prstDash val="solid"/>
                    </a:ln>
                  </pic:spPr>
                </pic:pic>
              </a:graphicData>
            </a:graphic>
          </wp:inline>
        </w:drawing>
      </w:r>
    </w:p>
    <w:p w:rsidR="00A0375E" w:rsidRDefault="00A0375E"/>
    <w:p w:rsidR="00A0375E" w:rsidRDefault="00F04BC8">
      <w:pPr>
        <w:numPr>
          <w:ilvl w:val="0"/>
          <w:numId w:val="67"/>
        </w:numPr>
        <w:shd w:val="clear" w:color="auto" w:fill="FFFFFF"/>
      </w:pPr>
      <w:r>
        <w:rPr>
          <w:sz w:val="21"/>
          <w:szCs w:val="21"/>
        </w:rPr>
        <w:t xml:space="preserve">Give the Label </w:t>
      </w:r>
      <w:proofErr w:type="gramStart"/>
      <w:r>
        <w:rPr>
          <w:sz w:val="21"/>
          <w:szCs w:val="21"/>
        </w:rPr>
        <w:t>Name :</w:t>
      </w:r>
      <w:proofErr w:type="gramEnd"/>
      <w:r>
        <w:rPr>
          <w:sz w:val="21"/>
          <w:szCs w:val="21"/>
        </w:rPr>
        <w:t xml:space="preserve"> Amount Update </w:t>
      </w:r>
    </w:p>
    <w:p w:rsidR="00A0375E" w:rsidRDefault="00F04BC8">
      <w:pPr>
        <w:numPr>
          <w:ilvl w:val="0"/>
          <w:numId w:val="67"/>
        </w:numPr>
        <w:shd w:val="clear" w:color="auto" w:fill="FFFFFF"/>
      </w:pPr>
      <w:proofErr w:type="spellStart"/>
      <w:r>
        <w:rPr>
          <w:sz w:val="21"/>
          <w:szCs w:val="21"/>
        </w:rPr>
        <w:t>Api</w:t>
      </w:r>
      <w:proofErr w:type="spellEnd"/>
      <w:r>
        <w:rPr>
          <w:sz w:val="21"/>
          <w:szCs w:val="21"/>
        </w:rPr>
        <w:t xml:space="preserve"> </w:t>
      </w:r>
      <w:proofErr w:type="gramStart"/>
      <w:r>
        <w:rPr>
          <w:sz w:val="21"/>
          <w:szCs w:val="21"/>
        </w:rPr>
        <w:t>name :</w:t>
      </w:r>
      <w:proofErr w:type="gramEnd"/>
      <w:r>
        <w:rPr>
          <w:sz w:val="21"/>
          <w:szCs w:val="21"/>
        </w:rPr>
        <w:t xml:space="preserve"> is auto populated </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3949700"/>
            <wp:effectExtent l="9525" t="9525" r="9525" b="9525"/>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5731200" cy="39497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3086100"/>
            <wp:effectExtent l="9525" t="9525" r="9525" b="9525"/>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731200" cy="3086100"/>
                    </a:xfrm>
                    <a:prstGeom prst="rect">
                      <a:avLst/>
                    </a:prstGeom>
                    <a:ln w="9525">
                      <a:solidFill>
                        <a:srgbClr val="000000"/>
                      </a:solidFill>
                      <a:prstDash val="solid"/>
                    </a:ln>
                  </pic:spPr>
                </pic:pic>
              </a:graphicData>
            </a:graphic>
          </wp:inline>
        </w:drawing>
      </w:r>
    </w:p>
    <w:p w:rsidR="00A0375E" w:rsidRDefault="00F04BC8">
      <w:pPr>
        <w:numPr>
          <w:ilvl w:val="0"/>
          <w:numId w:val="32"/>
        </w:numPr>
        <w:shd w:val="clear" w:color="auto" w:fill="FFFFFF"/>
      </w:pPr>
      <w:r>
        <w:rPr>
          <w:sz w:val="21"/>
          <w:szCs w:val="21"/>
        </w:rPr>
        <w:t xml:space="preserve">Set a filter </w:t>
      </w:r>
      <w:proofErr w:type="gramStart"/>
      <w:r>
        <w:rPr>
          <w:sz w:val="21"/>
          <w:szCs w:val="21"/>
        </w:rPr>
        <w:t>condition :</w:t>
      </w:r>
      <w:proofErr w:type="gramEnd"/>
      <w:r>
        <w:rPr>
          <w:sz w:val="21"/>
          <w:szCs w:val="21"/>
        </w:rPr>
        <w:t xml:space="preserve"> All Conditions are met(AND)</w:t>
      </w:r>
    </w:p>
    <w:p w:rsidR="00A0375E" w:rsidRDefault="00F04BC8">
      <w:pPr>
        <w:numPr>
          <w:ilvl w:val="0"/>
          <w:numId w:val="32"/>
        </w:numPr>
        <w:shd w:val="clear" w:color="auto" w:fill="FFFFFF"/>
      </w:pPr>
      <w:proofErr w:type="gramStart"/>
      <w:r>
        <w:rPr>
          <w:sz w:val="21"/>
          <w:szCs w:val="21"/>
        </w:rPr>
        <w:t>Field :</w:t>
      </w:r>
      <w:proofErr w:type="gramEnd"/>
      <w:r>
        <w:rPr>
          <w:sz w:val="21"/>
          <w:szCs w:val="21"/>
        </w:rPr>
        <w:t xml:space="preserve"> </w:t>
      </w:r>
      <w:proofErr w:type="spellStart"/>
      <w:r>
        <w:rPr>
          <w:sz w:val="21"/>
          <w:szCs w:val="21"/>
        </w:rPr>
        <w:t>Payment_Status__c</w:t>
      </w:r>
      <w:proofErr w:type="spellEnd"/>
    </w:p>
    <w:p w:rsidR="00A0375E" w:rsidRDefault="00F04BC8">
      <w:pPr>
        <w:numPr>
          <w:ilvl w:val="0"/>
          <w:numId w:val="32"/>
        </w:numPr>
        <w:shd w:val="clear" w:color="auto" w:fill="FFFFFF"/>
      </w:pPr>
      <w:proofErr w:type="gramStart"/>
      <w:r>
        <w:rPr>
          <w:sz w:val="21"/>
          <w:szCs w:val="21"/>
        </w:rPr>
        <w:t>Operator :</w:t>
      </w:r>
      <w:proofErr w:type="gramEnd"/>
      <w:r>
        <w:rPr>
          <w:sz w:val="21"/>
          <w:szCs w:val="21"/>
        </w:rPr>
        <w:t xml:space="preserve"> Equals </w:t>
      </w:r>
    </w:p>
    <w:p w:rsidR="00A0375E" w:rsidRDefault="00F04BC8">
      <w:pPr>
        <w:numPr>
          <w:ilvl w:val="0"/>
          <w:numId w:val="32"/>
        </w:numPr>
        <w:shd w:val="clear" w:color="auto" w:fill="FFFFFF"/>
      </w:pPr>
      <w:proofErr w:type="gramStart"/>
      <w:r>
        <w:rPr>
          <w:sz w:val="21"/>
          <w:szCs w:val="21"/>
        </w:rPr>
        <w:t>Value :</w:t>
      </w:r>
      <w:proofErr w:type="gramEnd"/>
      <w:r>
        <w:rPr>
          <w:sz w:val="21"/>
          <w:szCs w:val="21"/>
        </w:rPr>
        <w:t xml:space="preserve"> Completed</w:t>
      </w:r>
    </w:p>
    <w:p w:rsidR="00A0375E" w:rsidRDefault="00F04BC8">
      <w:pPr>
        <w:numPr>
          <w:ilvl w:val="0"/>
          <w:numId w:val="32"/>
        </w:numPr>
        <w:shd w:val="clear" w:color="auto" w:fill="FFFFFF"/>
      </w:pPr>
      <w:r>
        <w:rPr>
          <w:sz w:val="21"/>
          <w:szCs w:val="21"/>
        </w:rPr>
        <w:t>And Set Field Values for the Billing details and feedback Record</w:t>
      </w:r>
    </w:p>
    <w:p w:rsidR="00A0375E" w:rsidRDefault="00F04BC8">
      <w:pPr>
        <w:numPr>
          <w:ilvl w:val="0"/>
          <w:numId w:val="32"/>
        </w:numPr>
        <w:shd w:val="clear" w:color="auto" w:fill="FFFFFF"/>
      </w:pPr>
      <w:proofErr w:type="gramStart"/>
      <w:r>
        <w:rPr>
          <w:sz w:val="21"/>
          <w:szCs w:val="21"/>
        </w:rPr>
        <w:t>Field  :</w:t>
      </w:r>
      <w:proofErr w:type="gramEnd"/>
      <w:r>
        <w:rPr>
          <w:sz w:val="21"/>
          <w:szCs w:val="21"/>
        </w:rPr>
        <w:t xml:space="preserve"> </w:t>
      </w:r>
      <w:proofErr w:type="spellStart"/>
      <w:r>
        <w:rPr>
          <w:sz w:val="21"/>
          <w:szCs w:val="21"/>
        </w:rPr>
        <w:t>Payment_Paid__c</w:t>
      </w:r>
      <w:proofErr w:type="spellEnd"/>
    </w:p>
    <w:p w:rsidR="00A0375E" w:rsidRDefault="00F04BC8">
      <w:pPr>
        <w:numPr>
          <w:ilvl w:val="0"/>
          <w:numId w:val="32"/>
        </w:numPr>
        <w:shd w:val="clear" w:color="auto" w:fill="FFFFFF"/>
      </w:pPr>
      <w:proofErr w:type="gramStart"/>
      <w:r>
        <w:rPr>
          <w:sz w:val="21"/>
          <w:szCs w:val="21"/>
        </w:rPr>
        <w:t>Value  :</w:t>
      </w:r>
      <w:proofErr w:type="gramEnd"/>
      <w:r>
        <w:rPr>
          <w:sz w:val="21"/>
          <w:szCs w:val="21"/>
        </w:rPr>
        <w:t xml:space="preserve"> {!$</w:t>
      </w:r>
      <w:proofErr w:type="spellStart"/>
      <w:r>
        <w:rPr>
          <w:sz w:val="21"/>
          <w:szCs w:val="21"/>
        </w:rPr>
        <w:t>Record.Service_records__r.Appointment__r.Service_Amount__c</w:t>
      </w:r>
      <w:proofErr w:type="spellEnd"/>
      <w:r>
        <w:rPr>
          <w:sz w:val="21"/>
          <w:szCs w:val="21"/>
        </w:rPr>
        <w:t>}</w:t>
      </w:r>
    </w:p>
    <w:p w:rsidR="00A0375E" w:rsidRDefault="00F04BC8">
      <w:pPr>
        <w:numPr>
          <w:ilvl w:val="0"/>
          <w:numId w:val="32"/>
        </w:numPr>
        <w:shd w:val="clear" w:color="auto" w:fill="FFFFFF"/>
      </w:pPr>
      <w:r>
        <w:rPr>
          <w:sz w:val="21"/>
          <w:szCs w:val="21"/>
        </w:rPr>
        <w:t>Click On Done.</w:t>
      </w:r>
    </w:p>
    <w:p w:rsidR="00A0375E" w:rsidRDefault="00A0375E"/>
    <w:p w:rsidR="00A0375E" w:rsidRDefault="00A0375E"/>
    <w:p w:rsidR="00A0375E" w:rsidRDefault="00F04BC8">
      <w:pPr>
        <w:numPr>
          <w:ilvl w:val="0"/>
          <w:numId w:val="121"/>
        </w:numPr>
        <w:shd w:val="clear" w:color="auto" w:fill="FFFFFF"/>
      </w:pPr>
      <w:r>
        <w:rPr>
          <w:sz w:val="21"/>
          <w:szCs w:val="21"/>
        </w:rPr>
        <w:t xml:space="preserve">Before creating another Element. Create a New Resource </w:t>
      </w:r>
      <w:proofErr w:type="gramStart"/>
      <w:r>
        <w:rPr>
          <w:sz w:val="21"/>
          <w:szCs w:val="21"/>
        </w:rPr>
        <w:t>form</w:t>
      </w:r>
      <w:proofErr w:type="gramEnd"/>
      <w:r>
        <w:rPr>
          <w:sz w:val="21"/>
          <w:szCs w:val="21"/>
        </w:rPr>
        <w:t xml:space="preserve"> Toolbox form top left.</w:t>
      </w:r>
    </w:p>
    <w:p w:rsidR="00A0375E" w:rsidRDefault="00F04BC8">
      <w:pPr>
        <w:shd w:val="clear" w:color="auto" w:fill="FFFFFF"/>
        <w:spacing w:line="331" w:lineRule="auto"/>
        <w:ind w:left="720"/>
        <w:rPr>
          <w:sz w:val="21"/>
          <w:szCs w:val="21"/>
        </w:rPr>
      </w:pPr>
      <w:r>
        <w:rPr>
          <w:noProof/>
          <w:sz w:val="21"/>
          <w:szCs w:val="21"/>
        </w:rPr>
        <w:drawing>
          <wp:inline distT="114300" distB="114300" distL="114300" distR="114300">
            <wp:extent cx="4279900" cy="3835400"/>
            <wp:effectExtent l="9525" t="9525" r="9525" b="9525"/>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4279900" cy="3835400"/>
                    </a:xfrm>
                    <a:prstGeom prst="rect">
                      <a:avLst/>
                    </a:prstGeom>
                    <a:ln w="9525">
                      <a:solidFill>
                        <a:srgbClr val="000000"/>
                      </a:solidFill>
                      <a:prstDash val="solid"/>
                    </a:ln>
                  </pic:spPr>
                </pic:pic>
              </a:graphicData>
            </a:graphic>
          </wp:inline>
        </w:drawing>
      </w:r>
    </w:p>
    <w:p w:rsidR="00A0375E" w:rsidRDefault="00F04BC8">
      <w:pPr>
        <w:numPr>
          <w:ilvl w:val="0"/>
          <w:numId w:val="71"/>
        </w:numPr>
        <w:shd w:val="clear" w:color="auto" w:fill="FFFFFF"/>
      </w:pPr>
      <w:r>
        <w:rPr>
          <w:sz w:val="21"/>
          <w:szCs w:val="21"/>
        </w:rPr>
        <w:t xml:space="preserve">Click on the New Resource, </w:t>
      </w:r>
      <w:proofErr w:type="gramStart"/>
      <w:r>
        <w:rPr>
          <w:sz w:val="21"/>
          <w:szCs w:val="21"/>
        </w:rPr>
        <w:t>And</w:t>
      </w:r>
      <w:proofErr w:type="gramEnd"/>
      <w:r>
        <w:rPr>
          <w:sz w:val="21"/>
          <w:szCs w:val="21"/>
        </w:rPr>
        <w:t xml:space="preserve"> select Variable.</w:t>
      </w:r>
    </w:p>
    <w:p w:rsidR="00A0375E" w:rsidRDefault="00F04BC8">
      <w:pPr>
        <w:numPr>
          <w:ilvl w:val="0"/>
          <w:numId w:val="71"/>
        </w:numPr>
        <w:shd w:val="clear" w:color="auto" w:fill="FFFFFF"/>
      </w:pPr>
      <w:r>
        <w:rPr>
          <w:sz w:val="21"/>
          <w:szCs w:val="21"/>
        </w:rPr>
        <w:t>Select the resource type as text template.</w:t>
      </w:r>
    </w:p>
    <w:p w:rsidR="00A0375E" w:rsidRDefault="00F04BC8">
      <w:pPr>
        <w:numPr>
          <w:ilvl w:val="0"/>
          <w:numId w:val="71"/>
        </w:numPr>
        <w:shd w:val="clear" w:color="auto" w:fill="FFFFFF"/>
      </w:pPr>
      <w:r>
        <w:rPr>
          <w:sz w:val="21"/>
          <w:szCs w:val="21"/>
        </w:rPr>
        <w:t xml:space="preserve">Enter the API name as </w:t>
      </w:r>
      <w:proofErr w:type="gramStart"/>
      <w:r>
        <w:rPr>
          <w:sz w:val="21"/>
          <w:szCs w:val="21"/>
        </w:rPr>
        <w:t>“ alert</w:t>
      </w:r>
      <w:proofErr w:type="gramEnd"/>
      <w:r>
        <w:rPr>
          <w:sz w:val="21"/>
          <w:szCs w:val="21"/>
        </w:rPr>
        <w:t>”.</w:t>
      </w:r>
    </w:p>
    <w:p w:rsidR="00A0375E" w:rsidRDefault="00F04BC8">
      <w:pPr>
        <w:numPr>
          <w:ilvl w:val="0"/>
          <w:numId w:val="71"/>
        </w:numPr>
        <w:shd w:val="clear" w:color="auto" w:fill="FFFFFF"/>
      </w:pPr>
      <w:r>
        <w:rPr>
          <w:sz w:val="21"/>
          <w:szCs w:val="21"/>
        </w:rPr>
        <w:t xml:space="preserve">Change the view as Rich </w:t>
      </w:r>
      <w:proofErr w:type="gramStart"/>
      <w:r>
        <w:rPr>
          <w:sz w:val="21"/>
          <w:szCs w:val="21"/>
        </w:rPr>
        <w:t>Text ?</w:t>
      </w:r>
      <w:proofErr w:type="gramEnd"/>
      <w:r>
        <w:rPr>
          <w:sz w:val="21"/>
          <w:szCs w:val="21"/>
        </w:rPr>
        <w:t xml:space="preserve"> View to Plain Text.</w:t>
      </w:r>
    </w:p>
    <w:p w:rsidR="00A0375E" w:rsidRDefault="00F04BC8">
      <w:pPr>
        <w:numPr>
          <w:ilvl w:val="0"/>
          <w:numId w:val="71"/>
        </w:numPr>
        <w:shd w:val="clear" w:color="auto" w:fill="FFFFFF"/>
      </w:pPr>
      <w:r>
        <w:rPr>
          <w:sz w:val="21"/>
          <w:szCs w:val="21"/>
        </w:rPr>
        <w:t xml:space="preserve">In body </w:t>
      </w:r>
      <w:proofErr w:type="gramStart"/>
      <w:r>
        <w:rPr>
          <w:sz w:val="21"/>
          <w:szCs w:val="21"/>
        </w:rPr>
        <w:t>field  paste</w:t>
      </w:r>
      <w:proofErr w:type="gramEnd"/>
      <w:r>
        <w:rPr>
          <w:sz w:val="21"/>
          <w:szCs w:val="21"/>
        </w:rPr>
        <w:t xml:space="preserve"> the syntax that given below.</w:t>
      </w:r>
    </w:p>
    <w:p w:rsidR="00A0375E" w:rsidRDefault="00F04BC8">
      <w:pPr>
        <w:shd w:val="clear" w:color="auto" w:fill="FFFFFF"/>
        <w:spacing w:line="331" w:lineRule="auto"/>
        <w:rPr>
          <w:sz w:val="21"/>
          <w:szCs w:val="21"/>
        </w:rPr>
      </w:pPr>
      <w:r>
        <w:rPr>
          <w:sz w:val="21"/>
          <w:szCs w:val="21"/>
        </w:rPr>
        <w:t xml:space="preserve">Dear </w:t>
      </w:r>
      <w:proofErr w:type="gramStart"/>
      <w:r>
        <w:rPr>
          <w:sz w:val="21"/>
          <w:szCs w:val="21"/>
        </w:rPr>
        <w:t>{!$Record.Service</w:t>
      </w:r>
      <w:proofErr w:type="gramEnd"/>
      <w:r>
        <w:rPr>
          <w:sz w:val="21"/>
          <w:szCs w:val="21"/>
        </w:rPr>
        <w:t>_records__r.Appointment__r.Customer_Name__r.Name},</w:t>
      </w:r>
    </w:p>
    <w:p w:rsidR="00A0375E" w:rsidRDefault="00A0375E"/>
    <w:p w:rsidR="00A0375E" w:rsidRDefault="00F04BC8">
      <w:pPr>
        <w:shd w:val="clear" w:color="auto" w:fill="FFFFFF"/>
        <w:spacing w:line="331" w:lineRule="auto"/>
        <w:rPr>
          <w:sz w:val="21"/>
          <w:szCs w:val="21"/>
        </w:rPr>
      </w:pPr>
      <w:r>
        <w:rPr>
          <w:sz w:val="21"/>
          <w:szCs w:val="21"/>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rsidR="00A0375E" w:rsidRDefault="00A0375E"/>
    <w:p w:rsidR="00A0375E" w:rsidRDefault="00F04BC8">
      <w:pPr>
        <w:shd w:val="clear" w:color="auto" w:fill="FFFFFF"/>
        <w:spacing w:line="331" w:lineRule="auto"/>
        <w:rPr>
          <w:sz w:val="21"/>
          <w:szCs w:val="21"/>
        </w:rPr>
      </w:pPr>
      <w:r>
        <w:rPr>
          <w:sz w:val="21"/>
          <w:szCs w:val="21"/>
        </w:rPr>
        <w:t xml:space="preserve">Amount </w:t>
      </w:r>
      <w:proofErr w:type="gramStart"/>
      <w:r>
        <w:rPr>
          <w:sz w:val="21"/>
          <w:szCs w:val="21"/>
        </w:rPr>
        <w:t>paid :</w:t>
      </w:r>
      <w:proofErr w:type="gramEnd"/>
      <w:r>
        <w:rPr>
          <w:sz w:val="21"/>
          <w:szCs w:val="21"/>
        </w:rPr>
        <w:t xml:space="preserve"> {!$</w:t>
      </w:r>
      <w:proofErr w:type="spellStart"/>
      <w:r>
        <w:rPr>
          <w:sz w:val="21"/>
          <w:szCs w:val="21"/>
        </w:rPr>
        <w:t>Record.Payment_Paid__c</w:t>
      </w:r>
      <w:proofErr w:type="spellEnd"/>
      <w:r>
        <w:rPr>
          <w:sz w:val="21"/>
          <w:szCs w:val="21"/>
        </w:rPr>
        <w:t>}</w:t>
      </w:r>
    </w:p>
    <w:p w:rsidR="00A0375E" w:rsidRDefault="00F04BC8">
      <w:pPr>
        <w:shd w:val="clear" w:color="auto" w:fill="FFFFFF"/>
        <w:spacing w:line="331" w:lineRule="auto"/>
        <w:rPr>
          <w:sz w:val="21"/>
          <w:szCs w:val="21"/>
        </w:rPr>
      </w:pPr>
      <w:r>
        <w:rPr>
          <w:sz w:val="21"/>
          <w:szCs w:val="21"/>
        </w:rPr>
        <w:t xml:space="preserve">Thank you for </w:t>
      </w:r>
      <w:proofErr w:type="gramStart"/>
      <w:r>
        <w:rPr>
          <w:sz w:val="21"/>
          <w:szCs w:val="21"/>
        </w:rPr>
        <w:t>Coming .</w:t>
      </w:r>
      <w:proofErr w:type="gramEnd"/>
    </w:p>
    <w:p w:rsidR="00A0375E" w:rsidRDefault="00A0375E"/>
    <w:p w:rsidR="00A0375E" w:rsidRDefault="00A0375E"/>
    <w:p w:rsidR="00A0375E" w:rsidRDefault="00A0375E"/>
    <w:p w:rsidR="00A0375E" w:rsidRDefault="00F04BC8">
      <w:pPr>
        <w:numPr>
          <w:ilvl w:val="0"/>
          <w:numId w:val="41"/>
        </w:numPr>
        <w:shd w:val="clear" w:color="auto" w:fill="FFFFFF"/>
      </w:pPr>
      <w:r>
        <w:rPr>
          <w:sz w:val="21"/>
          <w:szCs w:val="21"/>
        </w:rPr>
        <w:t>Click done.</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3098800"/>
            <wp:effectExtent l="9525" t="9525" r="9525" b="9525"/>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5731200" cy="3098800"/>
                    </a:xfrm>
                    <a:prstGeom prst="rect">
                      <a:avLst/>
                    </a:prstGeom>
                    <a:ln w="9525">
                      <a:solidFill>
                        <a:srgbClr val="000000"/>
                      </a:solidFill>
                      <a:prstDash val="solid"/>
                    </a:ln>
                  </pic:spPr>
                </pic:pic>
              </a:graphicData>
            </a:graphic>
          </wp:inline>
        </w:drawing>
      </w:r>
    </w:p>
    <w:p w:rsidR="00A0375E" w:rsidRDefault="00A0375E"/>
    <w:p w:rsidR="00A0375E" w:rsidRDefault="00F04BC8">
      <w:pPr>
        <w:numPr>
          <w:ilvl w:val="0"/>
          <w:numId w:val="57"/>
        </w:numPr>
        <w:shd w:val="clear" w:color="auto" w:fill="FFFFFF"/>
      </w:pPr>
      <w:r>
        <w:rPr>
          <w:sz w:val="21"/>
          <w:szCs w:val="21"/>
        </w:rPr>
        <w:t xml:space="preserve">Now Click on Add </w:t>
      </w:r>
      <w:proofErr w:type="gramStart"/>
      <w:r>
        <w:rPr>
          <w:sz w:val="21"/>
          <w:szCs w:val="21"/>
        </w:rPr>
        <w:t>Element ,</w:t>
      </w:r>
      <w:proofErr w:type="gramEnd"/>
      <w:r>
        <w:rPr>
          <w:sz w:val="21"/>
          <w:szCs w:val="21"/>
        </w:rPr>
        <w:t xml:space="preserve"> select Action.</w:t>
      </w:r>
    </w:p>
    <w:p w:rsidR="00A0375E" w:rsidRDefault="00F04BC8">
      <w:pPr>
        <w:numPr>
          <w:ilvl w:val="0"/>
          <w:numId w:val="57"/>
        </w:numPr>
        <w:shd w:val="clear" w:color="auto" w:fill="FFFFFF"/>
      </w:pPr>
      <w:r>
        <w:rPr>
          <w:sz w:val="21"/>
          <w:szCs w:val="21"/>
        </w:rPr>
        <w:t xml:space="preserve">Their action bar will be opened in that search for </w:t>
      </w:r>
      <w:proofErr w:type="gramStart"/>
      <w:r>
        <w:rPr>
          <w:sz w:val="21"/>
          <w:szCs w:val="21"/>
        </w:rPr>
        <w:t>“ send</w:t>
      </w:r>
      <w:proofErr w:type="gramEnd"/>
      <w:r>
        <w:rPr>
          <w:sz w:val="21"/>
          <w:szCs w:val="21"/>
        </w:rPr>
        <w:t xml:space="preserve"> email ” and click on it.</w:t>
      </w:r>
    </w:p>
    <w:p w:rsidR="00A0375E" w:rsidRDefault="00F04BC8">
      <w:pPr>
        <w:numPr>
          <w:ilvl w:val="0"/>
          <w:numId w:val="57"/>
        </w:numPr>
        <w:shd w:val="clear" w:color="auto" w:fill="FFFFFF"/>
      </w:pPr>
      <w:r>
        <w:rPr>
          <w:sz w:val="21"/>
          <w:szCs w:val="21"/>
        </w:rPr>
        <w:t xml:space="preserve">Give the label name as </w:t>
      </w:r>
      <w:proofErr w:type="gramStart"/>
      <w:r>
        <w:rPr>
          <w:sz w:val="21"/>
          <w:szCs w:val="21"/>
        </w:rPr>
        <w:t>“ Email</w:t>
      </w:r>
      <w:proofErr w:type="gramEnd"/>
      <w:r>
        <w:rPr>
          <w:sz w:val="21"/>
          <w:szCs w:val="21"/>
        </w:rPr>
        <w:t xml:space="preserve"> Alert”</w:t>
      </w:r>
    </w:p>
    <w:p w:rsidR="00A0375E" w:rsidRDefault="00F04BC8">
      <w:pPr>
        <w:numPr>
          <w:ilvl w:val="0"/>
          <w:numId w:val="57"/>
        </w:numPr>
        <w:shd w:val="clear" w:color="auto" w:fill="FFFFFF"/>
      </w:pPr>
      <w:r>
        <w:rPr>
          <w:sz w:val="21"/>
          <w:szCs w:val="21"/>
        </w:rPr>
        <w:t>API name will be auto populated.</w:t>
      </w:r>
    </w:p>
    <w:p w:rsidR="00A0375E" w:rsidRDefault="00F04BC8">
      <w:pPr>
        <w:numPr>
          <w:ilvl w:val="0"/>
          <w:numId w:val="57"/>
        </w:numPr>
        <w:shd w:val="clear" w:color="auto" w:fill="FFFFFF"/>
      </w:pPr>
      <w:r>
        <w:rPr>
          <w:sz w:val="21"/>
          <w:szCs w:val="21"/>
        </w:rPr>
        <w:t>Enable the body in set input values for the selected action.</w:t>
      </w:r>
    </w:p>
    <w:p w:rsidR="00A0375E" w:rsidRDefault="00F04BC8">
      <w:pPr>
        <w:numPr>
          <w:ilvl w:val="0"/>
          <w:numId w:val="57"/>
        </w:numPr>
        <w:shd w:val="clear" w:color="auto" w:fill="FFFFFF"/>
      </w:pPr>
      <w:r>
        <w:rPr>
          <w:sz w:val="21"/>
          <w:szCs w:val="21"/>
        </w:rPr>
        <w:t xml:space="preserve">Select the text template that </w:t>
      </w:r>
      <w:proofErr w:type="gramStart"/>
      <w:r>
        <w:rPr>
          <w:sz w:val="21"/>
          <w:szCs w:val="21"/>
        </w:rPr>
        <w:t>created ,</w:t>
      </w:r>
      <w:proofErr w:type="gramEnd"/>
      <w:r>
        <w:rPr>
          <w:sz w:val="21"/>
          <w:szCs w:val="21"/>
        </w:rPr>
        <w:t xml:space="preserve"> Body : {!alert}</w:t>
      </w:r>
    </w:p>
    <w:p w:rsidR="00A0375E" w:rsidRDefault="00F04BC8">
      <w:pPr>
        <w:numPr>
          <w:ilvl w:val="0"/>
          <w:numId w:val="57"/>
        </w:numPr>
        <w:shd w:val="clear" w:color="auto" w:fill="FFFFFF"/>
      </w:pPr>
      <w:r>
        <w:rPr>
          <w:sz w:val="21"/>
          <w:szCs w:val="21"/>
        </w:rPr>
        <w:t>Include recipient address list select the email form the record.</w:t>
      </w:r>
    </w:p>
    <w:p w:rsidR="00A0375E" w:rsidRDefault="00F04BC8">
      <w:pPr>
        <w:numPr>
          <w:ilvl w:val="0"/>
          <w:numId w:val="57"/>
        </w:numPr>
        <w:shd w:val="clear" w:color="auto" w:fill="FFFFFF"/>
      </w:pPr>
      <w:proofErr w:type="spellStart"/>
      <w:r>
        <w:rPr>
          <w:sz w:val="21"/>
          <w:szCs w:val="21"/>
        </w:rPr>
        <w:t>RecipientAddressList</w:t>
      </w:r>
      <w:proofErr w:type="spellEnd"/>
      <w:r>
        <w:rPr>
          <w:sz w:val="21"/>
          <w:szCs w:val="21"/>
        </w:rPr>
        <w:t xml:space="preserve">: </w:t>
      </w:r>
      <w:proofErr w:type="gramStart"/>
      <w:r>
        <w:rPr>
          <w:sz w:val="21"/>
          <w:szCs w:val="21"/>
        </w:rPr>
        <w:t>{!$Record.Service</w:t>
      </w:r>
      <w:proofErr w:type="gramEnd"/>
      <w:r>
        <w:rPr>
          <w:sz w:val="21"/>
          <w:szCs w:val="21"/>
        </w:rPr>
        <w:t>_records__r.Appointment__r.Customer_Name__r.Gmail__c}</w:t>
      </w:r>
    </w:p>
    <w:p w:rsidR="00A0375E" w:rsidRDefault="00F04BC8">
      <w:pPr>
        <w:numPr>
          <w:ilvl w:val="0"/>
          <w:numId w:val="57"/>
        </w:numPr>
        <w:shd w:val="clear" w:color="auto" w:fill="FFFFFF"/>
      </w:pPr>
      <w:r>
        <w:rPr>
          <w:sz w:val="21"/>
          <w:szCs w:val="21"/>
        </w:rPr>
        <w:t xml:space="preserve">Include subject as </w:t>
      </w:r>
      <w:proofErr w:type="gramStart"/>
      <w:r>
        <w:rPr>
          <w:sz w:val="21"/>
          <w:szCs w:val="21"/>
        </w:rPr>
        <w:t>“ Thank</w:t>
      </w:r>
      <w:proofErr w:type="gramEnd"/>
      <w:r>
        <w:rPr>
          <w:sz w:val="21"/>
          <w:szCs w:val="21"/>
        </w:rPr>
        <w:t xml:space="preserve"> You for Your Payment - Garage Management”.</w:t>
      </w:r>
    </w:p>
    <w:p w:rsidR="00A0375E" w:rsidRDefault="00F04BC8">
      <w:pPr>
        <w:numPr>
          <w:ilvl w:val="0"/>
          <w:numId w:val="57"/>
        </w:numPr>
        <w:shd w:val="clear" w:color="auto" w:fill="FFFFFF"/>
      </w:pPr>
      <w:r>
        <w:rPr>
          <w:sz w:val="21"/>
          <w:szCs w:val="21"/>
        </w:rPr>
        <w:t>Click done.</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3987800"/>
            <wp:effectExtent l="9525" t="9525" r="9525" b="9525"/>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5731200" cy="39878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4064000"/>
            <wp:effectExtent l="9525" t="9525" r="9525" b="9525"/>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5731200" cy="4064000"/>
                    </a:xfrm>
                    <a:prstGeom prst="rect">
                      <a:avLst/>
                    </a:prstGeom>
                    <a:ln w="9525">
                      <a:solidFill>
                        <a:srgbClr val="000000"/>
                      </a:solidFill>
                      <a:prstDash val="solid"/>
                    </a:ln>
                  </pic:spPr>
                </pic:pic>
              </a:graphicData>
            </a:graphic>
          </wp:inline>
        </w:drawing>
      </w:r>
    </w:p>
    <w:p w:rsidR="00A0375E" w:rsidRDefault="00A0375E"/>
    <w:p w:rsidR="00A0375E" w:rsidRDefault="00A0375E"/>
    <w:p w:rsidR="00A0375E" w:rsidRDefault="00A0375E"/>
    <w:p w:rsidR="00A0375E" w:rsidRDefault="00F04BC8">
      <w:pPr>
        <w:numPr>
          <w:ilvl w:val="0"/>
          <w:numId w:val="99"/>
        </w:numPr>
        <w:shd w:val="clear" w:color="auto" w:fill="FFFFFF"/>
      </w:pPr>
      <w:r>
        <w:rPr>
          <w:sz w:val="21"/>
          <w:szCs w:val="21"/>
        </w:rPr>
        <w:lastRenderedPageBreak/>
        <w:t xml:space="preserve">Click on save. Give the Flow </w:t>
      </w:r>
      <w:proofErr w:type="gramStart"/>
      <w:r>
        <w:rPr>
          <w:sz w:val="21"/>
          <w:szCs w:val="21"/>
        </w:rPr>
        <w:t>label ,</w:t>
      </w:r>
      <w:proofErr w:type="gramEnd"/>
      <w:r>
        <w:rPr>
          <w:sz w:val="21"/>
          <w:szCs w:val="21"/>
        </w:rPr>
        <w:t xml:space="preserve"> Flow </w:t>
      </w:r>
      <w:proofErr w:type="spellStart"/>
      <w:r>
        <w:rPr>
          <w:sz w:val="21"/>
          <w:szCs w:val="21"/>
        </w:rPr>
        <w:t>Api</w:t>
      </w:r>
      <w:proofErr w:type="spellEnd"/>
      <w:r>
        <w:rPr>
          <w:sz w:val="21"/>
          <w:szCs w:val="21"/>
        </w:rPr>
        <w:t xml:space="preserve"> name will be </w:t>
      </w:r>
      <w:proofErr w:type="spellStart"/>
      <w:r>
        <w:rPr>
          <w:sz w:val="21"/>
          <w:szCs w:val="21"/>
        </w:rPr>
        <w:t>autopopulated</w:t>
      </w:r>
      <w:proofErr w:type="spellEnd"/>
      <w:r>
        <w:rPr>
          <w:sz w:val="21"/>
          <w:szCs w:val="21"/>
        </w:rPr>
        <w:t>.</w:t>
      </w:r>
    </w:p>
    <w:p w:rsidR="00A0375E" w:rsidRDefault="00F04BC8">
      <w:pPr>
        <w:numPr>
          <w:ilvl w:val="0"/>
          <w:numId w:val="99"/>
        </w:numPr>
        <w:shd w:val="clear" w:color="auto" w:fill="FFFFFF"/>
      </w:pPr>
      <w:r>
        <w:rPr>
          <w:sz w:val="21"/>
          <w:szCs w:val="21"/>
        </w:rPr>
        <w:t>And click save, and click on activate.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857500"/>
            <wp:effectExtent l="9525" t="9525" r="9525" b="9525"/>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5731200" cy="2857500"/>
                    </a:xfrm>
                    <a:prstGeom prst="rect">
                      <a:avLst/>
                    </a:prstGeom>
                    <a:ln w="9525">
                      <a:solidFill>
                        <a:srgbClr val="000000"/>
                      </a:solidFill>
                      <a:prstDash val="solid"/>
                    </a:ln>
                  </pic:spPr>
                </pic:pic>
              </a:graphicData>
            </a:graphic>
          </wp:inline>
        </w:drawing>
      </w:r>
    </w:p>
    <w:p w:rsidR="00A0375E" w:rsidRDefault="00A0375E"/>
    <w:p w:rsidR="00A0375E" w:rsidRDefault="00F04BC8">
      <w:pPr>
        <w:shd w:val="clear" w:color="auto" w:fill="FFFFFF"/>
        <w:spacing w:line="331" w:lineRule="auto"/>
      </w:pPr>
      <w:r>
        <w:rPr>
          <w:noProof/>
        </w:rPr>
        <w:drawing>
          <wp:inline distT="114300" distB="114300" distL="114300" distR="114300">
            <wp:extent cx="5731200" cy="2603500"/>
            <wp:effectExtent l="9525" t="9525" r="9525" b="9525"/>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5731200" cy="26035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240" w:after="160" w:line="284" w:lineRule="auto"/>
        <w:rPr>
          <w:b/>
          <w:color w:val="2D2828"/>
          <w:sz w:val="38"/>
          <w:szCs w:val="38"/>
        </w:rPr>
      </w:pPr>
      <w:bookmarkStart w:id="46" w:name="_x3f1fy3diihj" w:colFirst="0" w:colLast="0"/>
      <w:bookmarkEnd w:id="46"/>
      <w:r>
        <w:rPr>
          <w:b/>
          <w:color w:val="2D2828"/>
          <w:sz w:val="38"/>
          <w:szCs w:val="38"/>
        </w:rPr>
        <w:t>Create another Flow</w:t>
      </w:r>
    </w:p>
    <w:p w:rsidR="00A0375E" w:rsidRDefault="00F04BC8">
      <w:pPr>
        <w:numPr>
          <w:ilvl w:val="1"/>
          <w:numId w:val="6"/>
        </w:numPr>
      </w:pPr>
      <w:r>
        <w:rPr>
          <w:sz w:val="21"/>
          <w:szCs w:val="21"/>
        </w:rPr>
        <w:t xml:space="preserve">Go to </w:t>
      </w:r>
      <w:proofErr w:type="gramStart"/>
      <w:r>
        <w:rPr>
          <w:sz w:val="21"/>
          <w:szCs w:val="21"/>
        </w:rPr>
        <w:t>setup ?</w:t>
      </w:r>
      <w:proofErr w:type="gramEnd"/>
      <w:r>
        <w:rPr>
          <w:sz w:val="21"/>
          <w:szCs w:val="21"/>
        </w:rPr>
        <w:t xml:space="preserve"> type Flow in quick find box ? Click on the Flow and Select the New Flow.</w:t>
      </w:r>
    </w:p>
    <w:p w:rsidR="00A0375E" w:rsidRDefault="00F04BC8">
      <w:pPr>
        <w:numPr>
          <w:ilvl w:val="0"/>
          <w:numId w:val="6"/>
        </w:numPr>
      </w:pPr>
      <w:r>
        <w:rPr>
          <w:noProof/>
          <w:sz w:val="21"/>
          <w:szCs w:val="21"/>
        </w:rPr>
        <w:lastRenderedPageBreak/>
        <w:drawing>
          <wp:inline distT="114300" distB="114300" distL="114300" distR="114300">
            <wp:extent cx="5731200" cy="1841500"/>
            <wp:effectExtent l="9525" t="9525" r="9525" b="9525"/>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731200" cy="1841500"/>
                    </a:xfrm>
                    <a:prstGeom prst="rect">
                      <a:avLst/>
                    </a:prstGeom>
                    <a:ln w="9525">
                      <a:solidFill>
                        <a:srgbClr val="000000"/>
                      </a:solidFill>
                      <a:prstDash val="solid"/>
                    </a:ln>
                  </pic:spPr>
                </pic:pic>
              </a:graphicData>
            </a:graphic>
          </wp:inline>
        </w:drawing>
      </w:r>
    </w:p>
    <w:p w:rsidR="00A0375E" w:rsidRDefault="00F04BC8">
      <w:pPr>
        <w:numPr>
          <w:ilvl w:val="1"/>
          <w:numId w:val="6"/>
        </w:numPr>
      </w:pPr>
      <w:r>
        <w:rPr>
          <w:sz w:val="21"/>
          <w:szCs w:val="21"/>
        </w:rPr>
        <w:t>Select the Record-triggered flow and Click on Create.</w:t>
      </w:r>
    </w:p>
    <w:p w:rsidR="00A0375E" w:rsidRDefault="00F04BC8">
      <w:pPr>
        <w:numPr>
          <w:ilvl w:val="0"/>
          <w:numId w:val="6"/>
        </w:numPr>
      </w:pPr>
      <w:r>
        <w:rPr>
          <w:noProof/>
          <w:sz w:val="21"/>
          <w:szCs w:val="21"/>
        </w:rPr>
        <w:drawing>
          <wp:inline distT="114300" distB="114300" distL="114300" distR="114300">
            <wp:extent cx="5731200" cy="2463800"/>
            <wp:effectExtent l="9525" t="9525" r="9525" b="9525"/>
            <wp:docPr id="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5731200" cy="2463800"/>
                    </a:xfrm>
                    <a:prstGeom prst="rect">
                      <a:avLst/>
                    </a:prstGeom>
                    <a:ln w="9525">
                      <a:solidFill>
                        <a:srgbClr val="000000"/>
                      </a:solidFill>
                      <a:prstDash val="solid"/>
                    </a:ln>
                  </pic:spPr>
                </pic:pic>
              </a:graphicData>
            </a:graphic>
          </wp:inline>
        </w:drawing>
      </w:r>
    </w:p>
    <w:p w:rsidR="00A0375E" w:rsidRDefault="00F04BC8">
      <w:pPr>
        <w:numPr>
          <w:ilvl w:val="1"/>
          <w:numId w:val="6"/>
        </w:numPr>
      </w:pPr>
      <w:r>
        <w:rPr>
          <w:sz w:val="21"/>
          <w:szCs w:val="21"/>
        </w:rPr>
        <w:t xml:space="preserve">Select the Object as </w:t>
      </w:r>
      <w:proofErr w:type="gramStart"/>
      <w:r>
        <w:rPr>
          <w:sz w:val="21"/>
          <w:szCs w:val="21"/>
        </w:rPr>
        <w:t xml:space="preserve">“ </w:t>
      </w:r>
      <w:r>
        <w:rPr>
          <w:b/>
          <w:sz w:val="21"/>
          <w:szCs w:val="21"/>
        </w:rPr>
        <w:t>Service</w:t>
      </w:r>
      <w:proofErr w:type="gramEnd"/>
      <w:r>
        <w:rPr>
          <w:b/>
          <w:sz w:val="21"/>
          <w:szCs w:val="21"/>
        </w:rPr>
        <w:t xml:space="preserve"> </w:t>
      </w:r>
      <w:proofErr w:type="spellStart"/>
      <w:r>
        <w:rPr>
          <w:b/>
          <w:sz w:val="21"/>
          <w:szCs w:val="21"/>
        </w:rPr>
        <w:t>records</w:t>
      </w:r>
      <w:r>
        <w:rPr>
          <w:sz w:val="21"/>
          <w:szCs w:val="21"/>
        </w:rPr>
        <w:t>”in</w:t>
      </w:r>
      <w:proofErr w:type="spellEnd"/>
      <w:r>
        <w:rPr>
          <w:sz w:val="21"/>
          <w:szCs w:val="21"/>
        </w:rPr>
        <w:t xml:space="preserve"> the Drop down list.</w:t>
      </w:r>
    </w:p>
    <w:p w:rsidR="00A0375E" w:rsidRDefault="00F04BC8">
      <w:pPr>
        <w:numPr>
          <w:ilvl w:val="1"/>
          <w:numId w:val="6"/>
        </w:numPr>
      </w:pPr>
      <w:r>
        <w:rPr>
          <w:sz w:val="21"/>
          <w:szCs w:val="21"/>
        </w:rPr>
        <w:t>Select the Trigger Flow when: “A record is Created or Updated”.</w:t>
      </w:r>
    </w:p>
    <w:p w:rsidR="00A0375E" w:rsidRDefault="00F04BC8">
      <w:pPr>
        <w:numPr>
          <w:ilvl w:val="1"/>
          <w:numId w:val="6"/>
        </w:numPr>
      </w:pPr>
      <w:r>
        <w:rPr>
          <w:sz w:val="21"/>
          <w:szCs w:val="21"/>
        </w:rPr>
        <w:t>Select the Optimise the flow for: “Actions and Related Records” and Click on Done.</w:t>
      </w:r>
    </w:p>
    <w:p w:rsidR="00A0375E" w:rsidRDefault="00F04BC8">
      <w:pPr>
        <w:numPr>
          <w:ilvl w:val="1"/>
          <w:numId w:val="6"/>
        </w:numPr>
      </w:pPr>
      <w:r>
        <w:rPr>
          <w:sz w:val="21"/>
          <w:szCs w:val="21"/>
        </w:rPr>
        <w:t xml:space="preserve">Under the Record-triggered Flow Click on “+” Symbol and </w:t>
      </w:r>
      <w:proofErr w:type="gramStart"/>
      <w:r>
        <w:rPr>
          <w:sz w:val="21"/>
          <w:szCs w:val="21"/>
        </w:rPr>
        <w:t>In</w:t>
      </w:r>
      <w:proofErr w:type="gramEnd"/>
      <w:r>
        <w:rPr>
          <w:sz w:val="21"/>
          <w:szCs w:val="21"/>
        </w:rPr>
        <w:t xml:space="preserve"> the Drop down List select the “Update records Element”.</w:t>
      </w:r>
    </w:p>
    <w:p w:rsidR="00A0375E" w:rsidRDefault="00F04BC8">
      <w:pPr>
        <w:numPr>
          <w:ilvl w:val="1"/>
          <w:numId w:val="6"/>
        </w:numPr>
      </w:pPr>
      <w:r>
        <w:rPr>
          <w:sz w:val="21"/>
          <w:szCs w:val="21"/>
        </w:rPr>
        <w:t xml:space="preserve">Set a filter </w:t>
      </w:r>
      <w:proofErr w:type="gramStart"/>
      <w:r>
        <w:rPr>
          <w:sz w:val="21"/>
          <w:szCs w:val="21"/>
        </w:rPr>
        <w:t>condition :</w:t>
      </w:r>
      <w:proofErr w:type="gramEnd"/>
      <w:r>
        <w:rPr>
          <w:sz w:val="21"/>
          <w:szCs w:val="21"/>
        </w:rPr>
        <w:t xml:space="preserve"> All Conditions are met(AND)</w:t>
      </w:r>
    </w:p>
    <w:p w:rsidR="00A0375E" w:rsidRDefault="00F04BC8">
      <w:pPr>
        <w:numPr>
          <w:ilvl w:val="1"/>
          <w:numId w:val="6"/>
        </w:numPr>
      </w:pPr>
      <w:proofErr w:type="gramStart"/>
      <w:r>
        <w:rPr>
          <w:sz w:val="21"/>
          <w:szCs w:val="21"/>
        </w:rPr>
        <w:t>Field :</w:t>
      </w:r>
      <w:proofErr w:type="gramEnd"/>
      <w:r>
        <w:rPr>
          <w:sz w:val="21"/>
          <w:szCs w:val="21"/>
        </w:rPr>
        <w:t xml:space="preserve"> </w:t>
      </w:r>
      <w:proofErr w:type="spellStart"/>
      <w:r>
        <w:rPr>
          <w:b/>
          <w:sz w:val="21"/>
          <w:szCs w:val="21"/>
        </w:rPr>
        <w:t>Quality_Check_Status__c</w:t>
      </w:r>
      <w:proofErr w:type="spellEnd"/>
    </w:p>
    <w:p w:rsidR="00A0375E" w:rsidRDefault="00F04BC8">
      <w:pPr>
        <w:numPr>
          <w:ilvl w:val="1"/>
          <w:numId w:val="6"/>
        </w:numPr>
      </w:pPr>
      <w:proofErr w:type="gramStart"/>
      <w:r>
        <w:rPr>
          <w:sz w:val="21"/>
          <w:szCs w:val="21"/>
        </w:rPr>
        <w:t>Operator :</w:t>
      </w:r>
      <w:proofErr w:type="gramEnd"/>
      <w:r>
        <w:rPr>
          <w:sz w:val="21"/>
          <w:szCs w:val="21"/>
        </w:rPr>
        <w:t xml:space="preserve"> </w:t>
      </w:r>
      <w:r>
        <w:rPr>
          <w:b/>
          <w:sz w:val="21"/>
          <w:szCs w:val="21"/>
        </w:rPr>
        <w:t xml:space="preserve">Equals </w:t>
      </w:r>
    </w:p>
    <w:p w:rsidR="00A0375E" w:rsidRDefault="00F04BC8">
      <w:pPr>
        <w:numPr>
          <w:ilvl w:val="1"/>
          <w:numId w:val="6"/>
        </w:numPr>
      </w:pPr>
      <w:proofErr w:type="gramStart"/>
      <w:r>
        <w:rPr>
          <w:sz w:val="21"/>
          <w:szCs w:val="21"/>
        </w:rPr>
        <w:t>Value :</w:t>
      </w:r>
      <w:proofErr w:type="gramEnd"/>
      <w:r>
        <w:rPr>
          <w:sz w:val="21"/>
          <w:szCs w:val="21"/>
        </w:rPr>
        <w:t xml:space="preserve"> </w:t>
      </w:r>
      <w:r>
        <w:rPr>
          <w:b/>
          <w:sz w:val="21"/>
          <w:szCs w:val="21"/>
        </w:rPr>
        <w:t>True</w:t>
      </w:r>
    </w:p>
    <w:p w:rsidR="00A0375E" w:rsidRDefault="00F04BC8">
      <w:pPr>
        <w:numPr>
          <w:ilvl w:val="1"/>
          <w:numId w:val="6"/>
        </w:numPr>
      </w:pPr>
      <w:r>
        <w:rPr>
          <w:sz w:val="21"/>
          <w:szCs w:val="21"/>
        </w:rPr>
        <w:t>And Set Field Values for the Billing details and feedback Record</w:t>
      </w:r>
    </w:p>
    <w:p w:rsidR="00A0375E" w:rsidRDefault="00F04BC8">
      <w:pPr>
        <w:numPr>
          <w:ilvl w:val="1"/>
          <w:numId w:val="6"/>
        </w:numPr>
      </w:pPr>
      <w:proofErr w:type="gramStart"/>
      <w:r>
        <w:rPr>
          <w:sz w:val="21"/>
          <w:szCs w:val="21"/>
        </w:rPr>
        <w:t>Field  :</w:t>
      </w:r>
      <w:proofErr w:type="gramEnd"/>
      <w:r>
        <w:rPr>
          <w:sz w:val="21"/>
          <w:szCs w:val="21"/>
        </w:rPr>
        <w:t xml:space="preserve"> </w:t>
      </w:r>
      <w:proofErr w:type="spellStart"/>
      <w:r>
        <w:rPr>
          <w:b/>
          <w:sz w:val="21"/>
          <w:szCs w:val="21"/>
        </w:rPr>
        <w:t>Service_Status__c</w:t>
      </w:r>
      <w:proofErr w:type="spellEnd"/>
    </w:p>
    <w:p w:rsidR="00A0375E" w:rsidRDefault="00F04BC8">
      <w:pPr>
        <w:numPr>
          <w:ilvl w:val="1"/>
          <w:numId w:val="6"/>
        </w:numPr>
      </w:pPr>
      <w:proofErr w:type="gramStart"/>
      <w:r>
        <w:rPr>
          <w:sz w:val="21"/>
          <w:szCs w:val="21"/>
        </w:rPr>
        <w:t>Value  :</w:t>
      </w:r>
      <w:proofErr w:type="gramEnd"/>
      <w:r>
        <w:rPr>
          <w:sz w:val="21"/>
          <w:szCs w:val="21"/>
        </w:rPr>
        <w:t xml:space="preserve"> </w:t>
      </w:r>
      <w:r>
        <w:rPr>
          <w:b/>
          <w:sz w:val="21"/>
          <w:szCs w:val="21"/>
        </w:rPr>
        <w:t>Completed</w:t>
      </w:r>
    </w:p>
    <w:p w:rsidR="00A0375E" w:rsidRDefault="00F04BC8">
      <w:pPr>
        <w:numPr>
          <w:ilvl w:val="0"/>
          <w:numId w:val="6"/>
        </w:numPr>
      </w:pPr>
      <w:r>
        <w:rPr>
          <w:b/>
          <w:noProof/>
          <w:sz w:val="21"/>
          <w:szCs w:val="21"/>
        </w:rPr>
        <w:lastRenderedPageBreak/>
        <w:drawing>
          <wp:inline distT="114300" distB="114300" distL="114300" distR="114300">
            <wp:extent cx="5731200" cy="2908300"/>
            <wp:effectExtent l="9525" t="9525" r="9525" b="9525"/>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8"/>
                    <a:srcRect/>
                    <a:stretch>
                      <a:fillRect/>
                    </a:stretch>
                  </pic:blipFill>
                  <pic:spPr>
                    <a:xfrm>
                      <a:off x="0" y="0"/>
                      <a:ext cx="5731200" cy="2908300"/>
                    </a:xfrm>
                    <a:prstGeom prst="rect">
                      <a:avLst/>
                    </a:prstGeom>
                    <a:ln w="9525">
                      <a:solidFill>
                        <a:srgbClr val="000000"/>
                      </a:solidFill>
                      <a:prstDash val="solid"/>
                    </a:ln>
                  </pic:spPr>
                </pic:pic>
              </a:graphicData>
            </a:graphic>
          </wp:inline>
        </w:drawing>
      </w:r>
    </w:p>
    <w:p w:rsidR="00A0375E" w:rsidRDefault="00F04BC8">
      <w:pPr>
        <w:numPr>
          <w:ilvl w:val="1"/>
          <w:numId w:val="6"/>
        </w:numPr>
      </w:pPr>
      <w:r>
        <w:rPr>
          <w:sz w:val="21"/>
          <w:szCs w:val="21"/>
        </w:rPr>
        <w:t xml:space="preserve">Click On </w:t>
      </w:r>
      <w:r>
        <w:rPr>
          <w:b/>
          <w:sz w:val="21"/>
          <w:szCs w:val="21"/>
        </w:rPr>
        <w:t>Done</w:t>
      </w:r>
      <w:r>
        <w:rPr>
          <w:sz w:val="21"/>
          <w:szCs w:val="21"/>
        </w:rPr>
        <w:t>.</w:t>
      </w:r>
    </w:p>
    <w:p w:rsidR="00A0375E" w:rsidRDefault="00F04BC8">
      <w:pPr>
        <w:numPr>
          <w:ilvl w:val="1"/>
          <w:numId w:val="6"/>
        </w:numPr>
      </w:pPr>
      <w:r>
        <w:rPr>
          <w:sz w:val="21"/>
          <w:szCs w:val="21"/>
        </w:rPr>
        <w:t xml:space="preserve">Click on </w:t>
      </w:r>
      <w:r>
        <w:rPr>
          <w:b/>
          <w:sz w:val="21"/>
          <w:szCs w:val="21"/>
        </w:rPr>
        <w:t>save</w:t>
      </w:r>
    </w:p>
    <w:p w:rsidR="00A0375E" w:rsidRDefault="00F04BC8">
      <w:pPr>
        <w:numPr>
          <w:ilvl w:val="1"/>
          <w:numId w:val="6"/>
        </w:numPr>
      </w:pPr>
      <w:r>
        <w:rPr>
          <w:sz w:val="21"/>
          <w:szCs w:val="21"/>
        </w:rPr>
        <w:t>Given the Flow label as</w:t>
      </w:r>
      <w:r>
        <w:rPr>
          <w:b/>
          <w:sz w:val="21"/>
          <w:szCs w:val="21"/>
        </w:rPr>
        <w:t xml:space="preserve"> Update Service </w:t>
      </w:r>
      <w:proofErr w:type="gramStart"/>
      <w:r>
        <w:rPr>
          <w:b/>
          <w:sz w:val="21"/>
          <w:szCs w:val="21"/>
        </w:rPr>
        <w:t>Status</w:t>
      </w:r>
      <w:r>
        <w:rPr>
          <w:sz w:val="21"/>
          <w:szCs w:val="21"/>
        </w:rPr>
        <w:t xml:space="preserve"> ,</w:t>
      </w:r>
      <w:proofErr w:type="gramEnd"/>
      <w:r>
        <w:rPr>
          <w:sz w:val="21"/>
          <w:szCs w:val="21"/>
        </w:rPr>
        <w:t xml:space="preserve"> Flow </w:t>
      </w:r>
      <w:proofErr w:type="spellStart"/>
      <w:r>
        <w:rPr>
          <w:sz w:val="21"/>
          <w:szCs w:val="21"/>
        </w:rPr>
        <w:t>Api</w:t>
      </w:r>
      <w:proofErr w:type="spellEnd"/>
      <w:r>
        <w:rPr>
          <w:sz w:val="21"/>
          <w:szCs w:val="21"/>
        </w:rPr>
        <w:t xml:space="preserve"> name will be auto populated.</w:t>
      </w:r>
    </w:p>
    <w:p w:rsidR="00A0375E" w:rsidRDefault="00F04BC8">
      <w:pPr>
        <w:numPr>
          <w:ilvl w:val="1"/>
          <w:numId w:val="6"/>
        </w:numPr>
      </w:pPr>
      <w:r>
        <w:rPr>
          <w:sz w:val="21"/>
          <w:szCs w:val="21"/>
        </w:rPr>
        <w:t xml:space="preserve">And click save, and click on </w:t>
      </w:r>
      <w:r>
        <w:rPr>
          <w:b/>
          <w:sz w:val="21"/>
          <w:szCs w:val="21"/>
        </w:rPr>
        <w:t>activate</w:t>
      </w:r>
      <w:r>
        <w:rPr>
          <w:sz w:val="21"/>
          <w:szCs w:val="21"/>
        </w:rPr>
        <w:t>.</w:t>
      </w:r>
    </w:p>
    <w:p w:rsidR="00A0375E" w:rsidRDefault="00F04BC8">
      <w:pPr>
        <w:pStyle w:val="Heading3"/>
        <w:keepNext w:val="0"/>
        <w:keepLines w:val="0"/>
        <w:spacing w:before="300" w:after="160" w:line="360" w:lineRule="auto"/>
        <w:rPr>
          <w:b/>
          <w:color w:val="2D2828"/>
          <w:sz w:val="38"/>
          <w:szCs w:val="38"/>
        </w:rPr>
      </w:pPr>
      <w:bookmarkStart w:id="47" w:name="_yzg02fhru97o" w:colFirst="0" w:colLast="0"/>
      <w:bookmarkEnd w:id="47"/>
      <w:r>
        <w:rPr>
          <w:b/>
          <w:color w:val="2D2828"/>
          <w:sz w:val="38"/>
          <w:szCs w:val="38"/>
        </w:rPr>
        <w:t>Apex Trigger</w:t>
      </w:r>
    </w:p>
    <w:p w:rsidR="00A0375E" w:rsidRDefault="00F04BC8">
      <w:pPr>
        <w:shd w:val="clear" w:color="auto" w:fill="FFFFFF"/>
        <w:spacing w:line="331" w:lineRule="auto"/>
        <w:ind w:right="-620"/>
        <w:rPr>
          <w:sz w:val="21"/>
          <w:szCs w:val="21"/>
        </w:rPr>
      </w:pPr>
      <w:r>
        <w:rPr>
          <w:sz w:val="21"/>
          <w:szCs w:val="21"/>
        </w:rPr>
        <w:t>Apex can be invoked by using triggers. Apex triggers enable you to perform custom actions</w:t>
      </w:r>
    </w:p>
    <w:p w:rsidR="00A0375E" w:rsidRDefault="00F04BC8">
      <w:pPr>
        <w:shd w:val="clear" w:color="auto" w:fill="FFFFFF"/>
        <w:spacing w:line="331" w:lineRule="auto"/>
        <w:ind w:right="-620"/>
        <w:rPr>
          <w:sz w:val="21"/>
          <w:szCs w:val="21"/>
        </w:rPr>
      </w:pPr>
      <w:r>
        <w:rPr>
          <w:sz w:val="21"/>
          <w:szCs w:val="21"/>
        </w:rPr>
        <w:t>before or after changes to Salesforce records, such as insertions, updates, or deletions.</w:t>
      </w:r>
    </w:p>
    <w:p w:rsidR="00A0375E" w:rsidRDefault="00F04BC8">
      <w:pPr>
        <w:shd w:val="clear" w:color="auto" w:fill="FFFFFF"/>
        <w:spacing w:line="331" w:lineRule="auto"/>
        <w:ind w:right="-620"/>
        <w:rPr>
          <w:sz w:val="21"/>
          <w:szCs w:val="21"/>
        </w:rPr>
      </w:pPr>
      <w:r>
        <w:rPr>
          <w:sz w:val="21"/>
          <w:szCs w:val="21"/>
        </w:rPr>
        <w:t>A trigger is Apex code that executes before or after the following types of operations:</w:t>
      </w:r>
    </w:p>
    <w:p w:rsidR="00A0375E" w:rsidRDefault="00F04BC8">
      <w:pPr>
        <w:numPr>
          <w:ilvl w:val="0"/>
          <w:numId w:val="30"/>
        </w:numPr>
        <w:shd w:val="clear" w:color="auto" w:fill="FFFFFF"/>
        <w:ind w:left="360"/>
      </w:pPr>
      <w:r>
        <w:rPr>
          <w:sz w:val="21"/>
          <w:szCs w:val="21"/>
        </w:rPr>
        <w:t>insert</w:t>
      </w:r>
    </w:p>
    <w:p w:rsidR="00A0375E" w:rsidRDefault="00F04BC8">
      <w:pPr>
        <w:numPr>
          <w:ilvl w:val="0"/>
          <w:numId w:val="30"/>
        </w:numPr>
        <w:shd w:val="clear" w:color="auto" w:fill="FFFFFF"/>
        <w:ind w:left="360"/>
      </w:pPr>
      <w:r>
        <w:rPr>
          <w:sz w:val="21"/>
          <w:szCs w:val="21"/>
        </w:rPr>
        <w:t>update</w:t>
      </w:r>
    </w:p>
    <w:p w:rsidR="00A0375E" w:rsidRDefault="00F04BC8">
      <w:pPr>
        <w:numPr>
          <w:ilvl w:val="0"/>
          <w:numId w:val="30"/>
        </w:numPr>
        <w:shd w:val="clear" w:color="auto" w:fill="FFFFFF"/>
        <w:ind w:left="360"/>
      </w:pPr>
      <w:r>
        <w:rPr>
          <w:sz w:val="21"/>
          <w:szCs w:val="21"/>
        </w:rPr>
        <w:t>delete</w:t>
      </w:r>
    </w:p>
    <w:p w:rsidR="00A0375E" w:rsidRDefault="00F04BC8">
      <w:pPr>
        <w:numPr>
          <w:ilvl w:val="0"/>
          <w:numId w:val="30"/>
        </w:numPr>
        <w:shd w:val="clear" w:color="auto" w:fill="FFFFFF"/>
        <w:ind w:left="360"/>
      </w:pPr>
      <w:r>
        <w:rPr>
          <w:sz w:val="21"/>
          <w:szCs w:val="21"/>
        </w:rPr>
        <w:t>merge</w:t>
      </w:r>
    </w:p>
    <w:p w:rsidR="00A0375E" w:rsidRDefault="00F04BC8">
      <w:pPr>
        <w:numPr>
          <w:ilvl w:val="0"/>
          <w:numId w:val="30"/>
        </w:numPr>
        <w:shd w:val="clear" w:color="auto" w:fill="FFFFFF"/>
        <w:ind w:left="360"/>
      </w:pPr>
      <w:proofErr w:type="spellStart"/>
      <w:r>
        <w:rPr>
          <w:sz w:val="21"/>
          <w:szCs w:val="21"/>
        </w:rPr>
        <w:t>upsert</w:t>
      </w:r>
      <w:proofErr w:type="spellEnd"/>
    </w:p>
    <w:p w:rsidR="00A0375E" w:rsidRDefault="00F04BC8">
      <w:pPr>
        <w:numPr>
          <w:ilvl w:val="0"/>
          <w:numId w:val="30"/>
        </w:numPr>
        <w:shd w:val="clear" w:color="auto" w:fill="FFFFFF"/>
        <w:ind w:left="360"/>
      </w:pPr>
      <w:r>
        <w:rPr>
          <w:sz w:val="21"/>
          <w:szCs w:val="21"/>
        </w:rPr>
        <w:t>undelete</w:t>
      </w:r>
    </w:p>
    <w:p w:rsidR="00A0375E" w:rsidRDefault="00F04BC8">
      <w:pPr>
        <w:shd w:val="clear" w:color="auto" w:fill="FFFFFF"/>
        <w:spacing w:line="331" w:lineRule="auto"/>
        <w:ind w:right="240"/>
        <w:rPr>
          <w:sz w:val="21"/>
          <w:szCs w:val="21"/>
        </w:rPr>
      </w:pPr>
      <w:r>
        <w:rPr>
          <w:sz w:val="21"/>
          <w:szCs w:val="21"/>
        </w:rPr>
        <w:t>For example, you can have a trigger run before an object's records are inserted into the database, after records have been deleted, or even after a record is restored from the Recycle Bin.</w:t>
      </w:r>
    </w:p>
    <w:p w:rsidR="00A0375E" w:rsidRDefault="00A0375E"/>
    <w:p w:rsidR="00A0375E" w:rsidRDefault="00F04BC8">
      <w:pPr>
        <w:shd w:val="clear" w:color="auto" w:fill="FFFFFF"/>
        <w:spacing w:line="331" w:lineRule="auto"/>
        <w:ind w:right="240"/>
        <w:rPr>
          <w:sz w:val="21"/>
          <w:szCs w:val="21"/>
        </w:rPr>
      </w:pPr>
      <w:r>
        <w:rPr>
          <w:sz w:val="21"/>
          <w:szCs w:val="21"/>
        </w:rPr>
        <w:t xml:space="preserve">You can define triggers for top-level standard objects that support triggers, such as a Contact or an Account, some standard child objects, such as a </w:t>
      </w:r>
      <w:proofErr w:type="spellStart"/>
      <w:r>
        <w:rPr>
          <w:sz w:val="21"/>
          <w:szCs w:val="21"/>
        </w:rPr>
        <w:t>CaseComment</w:t>
      </w:r>
      <w:proofErr w:type="spellEnd"/>
      <w:r>
        <w:rPr>
          <w:sz w:val="21"/>
          <w:szCs w:val="21"/>
        </w:rPr>
        <w:t>, and custom objects. To define a trigger, from the object management settings for the object whose triggers you want to access, go to Triggers.</w:t>
      </w:r>
    </w:p>
    <w:p w:rsidR="00A0375E" w:rsidRDefault="00A0375E"/>
    <w:p w:rsidR="00A0375E" w:rsidRDefault="00F04BC8">
      <w:pPr>
        <w:shd w:val="clear" w:color="auto" w:fill="FFFFFF"/>
        <w:spacing w:line="331" w:lineRule="auto"/>
        <w:ind w:right="-620"/>
        <w:rPr>
          <w:sz w:val="21"/>
          <w:szCs w:val="21"/>
        </w:rPr>
      </w:pPr>
      <w:r>
        <w:rPr>
          <w:sz w:val="21"/>
          <w:szCs w:val="21"/>
        </w:rPr>
        <w:t>There are primarily two types of Apex Triggers:</w:t>
      </w:r>
    </w:p>
    <w:p w:rsidR="00A0375E" w:rsidRDefault="00A0375E"/>
    <w:p w:rsidR="00A0375E" w:rsidRDefault="00F04BC8">
      <w:pPr>
        <w:shd w:val="clear" w:color="auto" w:fill="FFFFFF"/>
        <w:spacing w:line="331" w:lineRule="auto"/>
        <w:ind w:right="240"/>
        <w:rPr>
          <w:sz w:val="21"/>
          <w:szCs w:val="21"/>
        </w:rPr>
      </w:pPr>
      <w:r>
        <w:rPr>
          <w:b/>
          <w:sz w:val="21"/>
          <w:szCs w:val="21"/>
        </w:rPr>
        <w:t>Before Trigger:</w:t>
      </w:r>
      <w:r>
        <w:rPr>
          <w:sz w:val="21"/>
          <w:szCs w:val="21"/>
        </w:rPr>
        <w:t xml:space="preserve"> This type of trigger in Salesforce is used either to update or validate the values of a record before they can be saved into the database. So, basically, the before trigger </w:t>
      </w:r>
      <w:r>
        <w:rPr>
          <w:sz w:val="21"/>
          <w:szCs w:val="21"/>
        </w:rPr>
        <w:lastRenderedPageBreak/>
        <w:t>validates the record first and then saves it. Some criteria or code can be set to check data before it gets ready to be inserted into the database.</w:t>
      </w:r>
    </w:p>
    <w:p w:rsidR="00A0375E" w:rsidRDefault="00A0375E"/>
    <w:p w:rsidR="00A0375E" w:rsidRDefault="00F04BC8">
      <w:pPr>
        <w:shd w:val="clear" w:color="auto" w:fill="FFFFFF"/>
        <w:spacing w:line="331" w:lineRule="auto"/>
        <w:ind w:right="240"/>
        <w:rPr>
          <w:sz w:val="21"/>
          <w:szCs w:val="21"/>
        </w:rPr>
      </w:pPr>
      <w:r>
        <w:rPr>
          <w:b/>
          <w:sz w:val="21"/>
          <w:szCs w:val="21"/>
        </w:rPr>
        <w:t xml:space="preserve">After Trigger: </w:t>
      </w:r>
      <w:r>
        <w:rPr>
          <w:sz w:val="21"/>
          <w:szCs w:val="21"/>
        </w:rPr>
        <w:t>This type of trigger in Salesforce is used to access the field values set by the system and affect any change in the record. In other words, the after trigger makes changes to the value from the data inserted in some other record.</w:t>
      </w:r>
    </w:p>
    <w:p w:rsidR="00A0375E" w:rsidRDefault="00A0375E"/>
    <w:p w:rsidR="00A0375E" w:rsidRDefault="00F04BC8">
      <w:pPr>
        <w:pStyle w:val="Heading3"/>
        <w:keepNext w:val="0"/>
        <w:keepLines w:val="0"/>
        <w:spacing w:before="240" w:after="160" w:line="284" w:lineRule="auto"/>
        <w:rPr>
          <w:b/>
          <w:color w:val="2D2828"/>
          <w:sz w:val="38"/>
          <w:szCs w:val="38"/>
        </w:rPr>
      </w:pPr>
      <w:bookmarkStart w:id="48" w:name="_73ute59icwxs" w:colFirst="0" w:colLast="0"/>
      <w:bookmarkEnd w:id="48"/>
      <w:r>
        <w:rPr>
          <w:b/>
          <w:color w:val="2D2828"/>
          <w:sz w:val="38"/>
          <w:szCs w:val="38"/>
        </w:rPr>
        <w:t>Apex handler</w:t>
      </w:r>
    </w:p>
    <w:p w:rsidR="00A0375E" w:rsidRDefault="00F04BC8">
      <w:pPr>
        <w:shd w:val="clear" w:color="auto" w:fill="FFFFFF"/>
        <w:spacing w:line="331" w:lineRule="auto"/>
        <w:rPr>
          <w:sz w:val="21"/>
          <w:szCs w:val="21"/>
        </w:rPr>
      </w:pPr>
      <w:proofErr w:type="spellStart"/>
      <w:proofErr w:type="gramStart"/>
      <w:r>
        <w:rPr>
          <w:sz w:val="21"/>
          <w:szCs w:val="21"/>
        </w:rPr>
        <w:t>UseCase</w:t>
      </w:r>
      <w:proofErr w:type="spellEnd"/>
      <w:r>
        <w:rPr>
          <w:sz w:val="21"/>
          <w:szCs w:val="21"/>
        </w:rPr>
        <w:t xml:space="preserve"> :</w:t>
      </w:r>
      <w:proofErr w:type="gramEnd"/>
      <w:r>
        <w:rPr>
          <w:sz w:val="21"/>
          <w:szCs w:val="21"/>
        </w:rPr>
        <w:t xml:space="preserve"> This use case works for Amount Distribution for each Service the customer selected for </w:t>
      </w:r>
      <w:proofErr w:type="spellStart"/>
      <w:r>
        <w:rPr>
          <w:sz w:val="21"/>
          <w:szCs w:val="21"/>
        </w:rPr>
        <w:t>there</w:t>
      </w:r>
      <w:proofErr w:type="spellEnd"/>
      <w:r>
        <w:rPr>
          <w:sz w:val="21"/>
          <w:szCs w:val="21"/>
        </w:rPr>
        <w:t xml:space="preserve"> Vehicle.</w:t>
      </w:r>
    </w:p>
    <w:p w:rsidR="00A0375E" w:rsidRDefault="00F04BC8">
      <w:pPr>
        <w:numPr>
          <w:ilvl w:val="0"/>
          <w:numId w:val="103"/>
        </w:numPr>
        <w:shd w:val="clear" w:color="auto" w:fill="FFFFFF"/>
      </w:pPr>
      <w:r>
        <w:rPr>
          <w:sz w:val="21"/>
          <w:szCs w:val="21"/>
        </w:rPr>
        <w:t>Login to the respective trailhead account and navigate to the gear icon in the top right corner.</w:t>
      </w:r>
    </w:p>
    <w:p w:rsidR="00A0375E" w:rsidRDefault="00F04BC8">
      <w:pPr>
        <w:numPr>
          <w:ilvl w:val="0"/>
          <w:numId w:val="103"/>
        </w:numPr>
        <w:shd w:val="clear" w:color="auto" w:fill="FFFFFF"/>
      </w:pPr>
      <w:r>
        <w:rPr>
          <w:sz w:val="21"/>
          <w:szCs w:val="21"/>
        </w:rPr>
        <w:t>Click on the Developer console. Now you will see a new console window.</w:t>
      </w:r>
    </w:p>
    <w:p w:rsidR="00A0375E" w:rsidRDefault="00F04BC8">
      <w:pPr>
        <w:numPr>
          <w:ilvl w:val="0"/>
          <w:numId w:val="103"/>
        </w:numPr>
        <w:shd w:val="clear" w:color="auto" w:fill="FFFFFF"/>
      </w:pPr>
      <w:r>
        <w:rPr>
          <w:sz w:val="21"/>
          <w:szCs w:val="21"/>
        </w:rPr>
        <w:t>In the toolbar, you can see FILE. Click on it and navigate to new and create New apex class.</w:t>
      </w:r>
    </w:p>
    <w:p w:rsidR="00A0375E" w:rsidRDefault="00F04BC8">
      <w:pPr>
        <w:numPr>
          <w:ilvl w:val="0"/>
          <w:numId w:val="103"/>
        </w:numPr>
        <w:shd w:val="clear" w:color="auto" w:fill="FFFFFF"/>
      </w:pPr>
      <w:r>
        <w:rPr>
          <w:sz w:val="21"/>
          <w:szCs w:val="21"/>
        </w:rPr>
        <w:t>Name the class as “</w:t>
      </w:r>
      <w:proofErr w:type="spellStart"/>
      <w:proofErr w:type="gramStart"/>
      <w:r>
        <w:rPr>
          <w:sz w:val="21"/>
          <w:szCs w:val="21"/>
        </w:rPr>
        <w:t>AmountDistributionHandler</w:t>
      </w:r>
      <w:proofErr w:type="spellEnd"/>
      <w:r>
        <w:rPr>
          <w:sz w:val="21"/>
          <w:szCs w:val="21"/>
        </w:rPr>
        <w:t xml:space="preserve"> ”</w:t>
      </w:r>
      <w:proofErr w:type="gramEnd"/>
      <w:r>
        <w:rPr>
          <w:sz w:val="21"/>
          <w:szCs w:val="21"/>
        </w:rPr>
        <w:t>.</w:t>
      </w:r>
    </w:p>
    <w:p w:rsidR="00A0375E" w:rsidRDefault="00F04BC8">
      <w:pPr>
        <w:shd w:val="clear" w:color="auto" w:fill="FFFFFF"/>
        <w:spacing w:line="331" w:lineRule="auto"/>
        <w:rPr>
          <w:sz w:val="21"/>
          <w:szCs w:val="21"/>
        </w:rPr>
      </w:pPr>
      <w:r>
        <w:rPr>
          <w:sz w:val="21"/>
          <w:szCs w:val="21"/>
        </w:rPr>
        <w:br/>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981200"/>
            <wp:effectExtent l="9525" t="9525" r="9525" b="9525"/>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9"/>
                    <a:srcRect/>
                    <a:stretch>
                      <a:fillRect/>
                    </a:stretch>
                  </pic:blipFill>
                  <pic:spPr>
                    <a:xfrm>
                      <a:off x="0" y="0"/>
                      <a:ext cx="5731200" cy="19812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565400"/>
            <wp:effectExtent l="9525" t="9525" r="9525" b="9525"/>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5731200" cy="25654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sz w:val="21"/>
          <w:szCs w:val="21"/>
        </w:rPr>
        <w:lastRenderedPageBreak/>
        <w:br/>
      </w:r>
    </w:p>
    <w:p w:rsidR="00A0375E" w:rsidRDefault="00F04BC8">
      <w:pPr>
        <w:shd w:val="clear" w:color="auto" w:fill="FFFFFF"/>
        <w:spacing w:line="331" w:lineRule="auto"/>
        <w:rPr>
          <w:sz w:val="21"/>
          <w:szCs w:val="21"/>
        </w:rPr>
      </w:pPr>
      <w:r>
        <w:rPr>
          <w:sz w:val="21"/>
          <w:szCs w:val="21"/>
        </w:rPr>
        <w:t xml:space="preserve">Code: </w:t>
      </w:r>
    </w:p>
    <w:p w:rsidR="00A0375E" w:rsidRDefault="00F04BC8">
      <w:pPr>
        <w:shd w:val="clear" w:color="auto" w:fill="FFFFFF"/>
        <w:spacing w:line="331" w:lineRule="auto"/>
        <w:rPr>
          <w:sz w:val="21"/>
          <w:szCs w:val="21"/>
        </w:rPr>
      </w:pPr>
      <w:r>
        <w:rPr>
          <w:sz w:val="21"/>
          <w:szCs w:val="21"/>
        </w:rPr>
        <w:t xml:space="preserve">public class </w:t>
      </w:r>
      <w:proofErr w:type="spellStart"/>
      <w:r>
        <w:rPr>
          <w:sz w:val="21"/>
          <w:szCs w:val="21"/>
        </w:rPr>
        <w:t>AmountDistributionHandler</w:t>
      </w:r>
      <w:proofErr w:type="spellEnd"/>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public static void </w:t>
      </w:r>
      <w:proofErr w:type="spellStart"/>
      <w:r>
        <w:rPr>
          <w:sz w:val="21"/>
          <w:szCs w:val="21"/>
        </w:rPr>
        <w:t>amountDist</w:t>
      </w:r>
      <w:proofErr w:type="spellEnd"/>
      <w:r>
        <w:rPr>
          <w:sz w:val="21"/>
          <w:szCs w:val="21"/>
        </w:rPr>
        <w:t>(list&lt;</w:t>
      </w:r>
      <w:proofErr w:type="spellStart"/>
      <w:r>
        <w:rPr>
          <w:sz w:val="21"/>
          <w:szCs w:val="21"/>
        </w:rPr>
        <w:t>Appointment__c</w:t>
      </w:r>
      <w:proofErr w:type="spellEnd"/>
      <w:r>
        <w:rPr>
          <w:sz w:val="21"/>
          <w:szCs w:val="21"/>
        </w:rPr>
        <w:t xml:space="preserve">&gt; </w:t>
      </w:r>
      <w:proofErr w:type="spellStart"/>
      <w:proofErr w:type="gramStart"/>
      <w:r>
        <w:rPr>
          <w:sz w:val="21"/>
          <w:szCs w:val="21"/>
        </w:rPr>
        <w:t>listApp</w:t>
      </w:r>
      <w:proofErr w:type="spellEnd"/>
      <w:r>
        <w:rPr>
          <w:sz w:val="21"/>
          <w:szCs w:val="21"/>
        </w:rPr>
        <w:t>){</w:t>
      </w:r>
      <w:proofErr w:type="gramEnd"/>
    </w:p>
    <w:p w:rsidR="00A0375E" w:rsidRDefault="00F04BC8">
      <w:pPr>
        <w:shd w:val="clear" w:color="auto" w:fill="FFFFFF"/>
        <w:spacing w:line="331" w:lineRule="auto"/>
        <w:rPr>
          <w:sz w:val="21"/>
          <w:szCs w:val="21"/>
        </w:rPr>
      </w:pPr>
      <w:r>
        <w:rPr>
          <w:sz w:val="21"/>
          <w:szCs w:val="21"/>
        </w:rPr>
        <w:t xml:space="preserve">        list&lt;</w:t>
      </w:r>
      <w:proofErr w:type="spellStart"/>
      <w:r>
        <w:rPr>
          <w:sz w:val="21"/>
          <w:szCs w:val="21"/>
        </w:rPr>
        <w:t>Service_records__c</w:t>
      </w:r>
      <w:proofErr w:type="spellEnd"/>
      <w:r>
        <w:rPr>
          <w:sz w:val="21"/>
          <w:szCs w:val="21"/>
        </w:rPr>
        <w:t xml:space="preserve">&gt; </w:t>
      </w:r>
      <w:proofErr w:type="spellStart"/>
      <w:r>
        <w:rPr>
          <w:sz w:val="21"/>
          <w:szCs w:val="21"/>
        </w:rPr>
        <w:t>serList</w:t>
      </w:r>
      <w:proofErr w:type="spellEnd"/>
      <w:r>
        <w:rPr>
          <w:sz w:val="21"/>
          <w:szCs w:val="21"/>
        </w:rPr>
        <w:t xml:space="preserve"> = new list &lt;</w:t>
      </w:r>
      <w:proofErr w:type="spellStart"/>
      <w:r>
        <w:rPr>
          <w:sz w:val="21"/>
          <w:szCs w:val="21"/>
        </w:rPr>
        <w:t>Service_records__c</w:t>
      </w:r>
      <w:proofErr w:type="spellEnd"/>
      <w:proofErr w:type="gramStart"/>
      <w:r>
        <w:rPr>
          <w:sz w:val="21"/>
          <w:szCs w:val="21"/>
        </w:rPr>
        <w:t>&gt;(</w:t>
      </w:r>
      <w:proofErr w:type="gramEnd"/>
      <w:r>
        <w:rPr>
          <w:sz w:val="21"/>
          <w:szCs w:val="21"/>
        </w:rPr>
        <w:t>);</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roofErr w:type="gramStart"/>
      <w:r>
        <w:rPr>
          <w:sz w:val="21"/>
          <w:szCs w:val="21"/>
        </w:rPr>
        <w:t>for(</w:t>
      </w:r>
      <w:proofErr w:type="spellStart"/>
      <w:proofErr w:type="gramEnd"/>
      <w:r>
        <w:rPr>
          <w:sz w:val="21"/>
          <w:szCs w:val="21"/>
        </w:rPr>
        <w:t>Appointment__c</w:t>
      </w:r>
      <w:proofErr w:type="spellEnd"/>
      <w:r>
        <w:rPr>
          <w:sz w:val="21"/>
          <w:szCs w:val="21"/>
        </w:rPr>
        <w:t xml:space="preserve"> app : </w:t>
      </w:r>
      <w:proofErr w:type="spellStart"/>
      <w:r>
        <w:rPr>
          <w:sz w:val="21"/>
          <w:szCs w:val="21"/>
        </w:rPr>
        <w:t>listApp</w:t>
      </w:r>
      <w:proofErr w:type="spellEnd"/>
      <w:r>
        <w:rPr>
          <w:sz w:val="21"/>
          <w:szCs w:val="21"/>
        </w:rPr>
        <w:t>){</w:t>
      </w:r>
    </w:p>
    <w:p w:rsidR="00A0375E" w:rsidRDefault="00F04BC8">
      <w:pPr>
        <w:shd w:val="clear" w:color="auto" w:fill="FFFFFF"/>
        <w:spacing w:line="331" w:lineRule="auto"/>
        <w:rPr>
          <w:sz w:val="21"/>
          <w:szCs w:val="21"/>
        </w:rPr>
      </w:pPr>
      <w:r>
        <w:rPr>
          <w:sz w:val="21"/>
          <w:szCs w:val="21"/>
        </w:rPr>
        <w:t xml:space="preserve">            </w:t>
      </w:r>
      <w:proofErr w:type="gramStart"/>
      <w:r>
        <w:rPr>
          <w:sz w:val="21"/>
          <w:szCs w:val="21"/>
        </w:rPr>
        <w:t>if(</w:t>
      </w:r>
      <w:proofErr w:type="spellStart"/>
      <w:proofErr w:type="gramEnd"/>
      <w:r>
        <w:rPr>
          <w:sz w:val="21"/>
          <w:szCs w:val="21"/>
        </w:rPr>
        <w:t>app.Maintenance_service__c</w:t>
      </w:r>
      <w:proofErr w:type="spellEnd"/>
      <w:r>
        <w:rPr>
          <w:sz w:val="21"/>
          <w:szCs w:val="21"/>
        </w:rPr>
        <w:t xml:space="preserve"> == true &amp;&amp; </w:t>
      </w:r>
      <w:proofErr w:type="spellStart"/>
      <w:r>
        <w:rPr>
          <w:sz w:val="21"/>
          <w:szCs w:val="21"/>
        </w:rPr>
        <w:t>app.Repairs__c</w:t>
      </w:r>
      <w:proofErr w:type="spellEnd"/>
      <w:r>
        <w:rPr>
          <w:sz w:val="21"/>
          <w:szCs w:val="21"/>
        </w:rPr>
        <w:t xml:space="preserve"> == true &amp;&amp; </w:t>
      </w:r>
      <w:proofErr w:type="spellStart"/>
      <w:r>
        <w:rPr>
          <w:sz w:val="21"/>
          <w:szCs w:val="21"/>
        </w:rPr>
        <w:t>app.Replacement_Parts__c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10000;</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else </w:t>
      </w:r>
      <w:proofErr w:type="gramStart"/>
      <w:r>
        <w:rPr>
          <w:sz w:val="21"/>
          <w:szCs w:val="21"/>
        </w:rPr>
        <w:t>if(</w:t>
      </w:r>
      <w:proofErr w:type="spellStart"/>
      <w:proofErr w:type="gramEnd"/>
      <w:r>
        <w:rPr>
          <w:sz w:val="21"/>
          <w:szCs w:val="21"/>
        </w:rPr>
        <w:t>app.Maintenance_service__c</w:t>
      </w:r>
      <w:proofErr w:type="spellEnd"/>
      <w:r>
        <w:rPr>
          <w:sz w:val="21"/>
          <w:szCs w:val="21"/>
        </w:rPr>
        <w:t xml:space="preserve"> == true &amp;&amp; </w:t>
      </w:r>
      <w:proofErr w:type="spellStart"/>
      <w:r>
        <w:rPr>
          <w:sz w:val="21"/>
          <w:szCs w:val="21"/>
        </w:rPr>
        <w:t>app.Repairs__c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5000;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else </w:t>
      </w:r>
      <w:proofErr w:type="gramStart"/>
      <w:r>
        <w:rPr>
          <w:sz w:val="21"/>
          <w:szCs w:val="21"/>
        </w:rPr>
        <w:t>if(</w:t>
      </w:r>
      <w:proofErr w:type="spellStart"/>
      <w:proofErr w:type="gramEnd"/>
      <w:r>
        <w:rPr>
          <w:sz w:val="21"/>
          <w:szCs w:val="21"/>
        </w:rPr>
        <w:t>app.Maintenance_service__c</w:t>
      </w:r>
      <w:proofErr w:type="spellEnd"/>
      <w:r>
        <w:rPr>
          <w:sz w:val="21"/>
          <w:szCs w:val="21"/>
        </w:rPr>
        <w:t xml:space="preserve"> == true &amp;&amp; </w:t>
      </w:r>
      <w:proofErr w:type="spellStart"/>
      <w:r>
        <w:rPr>
          <w:sz w:val="21"/>
          <w:szCs w:val="21"/>
        </w:rPr>
        <w:t>app.Replacement_Parts__c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8000;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else </w:t>
      </w:r>
      <w:proofErr w:type="gramStart"/>
      <w:r>
        <w:rPr>
          <w:sz w:val="21"/>
          <w:szCs w:val="21"/>
        </w:rPr>
        <w:t>if(</w:t>
      </w:r>
      <w:proofErr w:type="spellStart"/>
      <w:proofErr w:type="gramEnd"/>
      <w:r>
        <w:rPr>
          <w:sz w:val="21"/>
          <w:szCs w:val="21"/>
        </w:rPr>
        <w:t>app.Repairs__c</w:t>
      </w:r>
      <w:proofErr w:type="spellEnd"/>
      <w:r>
        <w:rPr>
          <w:sz w:val="21"/>
          <w:szCs w:val="21"/>
        </w:rPr>
        <w:t xml:space="preserve"> == true &amp;&amp; </w:t>
      </w:r>
      <w:proofErr w:type="spellStart"/>
      <w:r>
        <w:rPr>
          <w:sz w:val="21"/>
          <w:szCs w:val="21"/>
        </w:rPr>
        <w:t>app.Replacement_Parts__c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7000;</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else </w:t>
      </w:r>
      <w:proofErr w:type="gramStart"/>
      <w:r>
        <w:rPr>
          <w:sz w:val="21"/>
          <w:szCs w:val="21"/>
        </w:rPr>
        <w:t>if(</w:t>
      </w:r>
      <w:proofErr w:type="spellStart"/>
      <w:proofErr w:type="gramEnd"/>
      <w:r>
        <w:rPr>
          <w:sz w:val="21"/>
          <w:szCs w:val="21"/>
        </w:rPr>
        <w:t>app.Maintenance_service__c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2000;</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else </w:t>
      </w:r>
      <w:proofErr w:type="gramStart"/>
      <w:r>
        <w:rPr>
          <w:sz w:val="21"/>
          <w:szCs w:val="21"/>
        </w:rPr>
        <w:t>if(</w:t>
      </w:r>
      <w:proofErr w:type="spellStart"/>
      <w:proofErr w:type="gramEnd"/>
      <w:r>
        <w:rPr>
          <w:sz w:val="21"/>
          <w:szCs w:val="21"/>
        </w:rPr>
        <w:t>app.Repairs__c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3000;</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else </w:t>
      </w:r>
      <w:proofErr w:type="gramStart"/>
      <w:r>
        <w:rPr>
          <w:sz w:val="21"/>
          <w:szCs w:val="21"/>
        </w:rPr>
        <w:t>if(</w:t>
      </w:r>
      <w:proofErr w:type="spellStart"/>
      <w:proofErr w:type="gramEnd"/>
      <w:r>
        <w:rPr>
          <w:sz w:val="21"/>
          <w:szCs w:val="21"/>
        </w:rPr>
        <w:t>app.Replacement_Parts__c</w:t>
      </w:r>
      <w:proofErr w:type="spellEnd"/>
      <w:r>
        <w:rPr>
          <w:sz w:val="21"/>
          <w:szCs w:val="21"/>
        </w:rPr>
        <w:t xml:space="preserve"> == true){</w:t>
      </w:r>
    </w:p>
    <w:p w:rsidR="00A0375E" w:rsidRDefault="00F04BC8">
      <w:pPr>
        <w:shd w:val="clear" w:color="auto" w:fill="FFFFFF"/>
        <w:spacing w:line="331" w:lineRule="auto"/>
        <w:rPr>
          <w:sz w:val="21"/>
          <w:szCs w:val="21"/>
        </w:rPr>
      </w:pPr>
      <w:r>
        <w:rPr>
          <w:sz w:val="21"/>
          <w:szCs w:val="21"/>
        </w:rPr>
        <w:t xml:space="preserve">                </w:t>
      </w:r>
      <w:proofErr w:type="spellStart"/>
      <w:proofErr w:type="gramStart"/>
      <w:r>
        <w:rPr>
          <w:sz w:val="21"/>
          <w:szCs w:val="21"/>
        </w:rPr>
        <w:t>app.Service</w:t>
      </w:r>
      <w:proofErr w:type="gramEnd"/>
      <w:r>
        <w:rPr>
          <w:sz w:val="21"/>
          <w:szCs w:val="21"/>
        </w:rPr>
        <w:t>_Amount__c</w:t>
      </w:r>
      <w:proofErr w:type="spellEnd"/>
      <w:r>
        <w:rPr>
          <w:sz w:val="21"/>
          <w:szCs w:val="21"/>
        </w:rPr>
        <w:t xml:space="preserve"> = 5000;</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w:t>
      </w:r>
    </w:p>
    <w:p w:rsidR="00A0375E" w:rsidRDefault="00F04BC8">
      <w:pPr>
        <w:shd w:val="clear" w:color="auto" w:fill="FFFFFF"/>
        <w:spacing w:line="331" w:lineRule="auto"/>
        <w:rPr>
          <w:sz w:val="21"/>
          <w:szCs w:val="21"/>
        </w:rPr>
      </w:pPr>
      <w:r>
        <w:rPr>
          <w:sz w:val="21"/>
          <w:szCs w:val="21"/>
        </w:rPr>
        <w:br/>
      </w:r>
      <w:r>
        <w:rPr>
          <w:sz w:val="21"/>
          <w:szCs w:val="21"/>
        </w:rPr>
        <w:br/>
      </w:r>
    </w:p>
    <w:p w:rsidR="00A0375E" w:rsidRDefault="00F04BC8">
      <w:pPr>
        <w:shd w:val="clear" w:color="auto" w:fill="FFFFFF"/>
        <w:spacing w:line="331" w:lineRule="auto"/>
        <w:rPr>
          <w:sz w:val="21"/>
          <w:szCs w:val="21"/>
        </w:rPr>
      </w:pPr>
      <w:r>
        <w:rPr>
          <w:sz w:val="21"/>
          <w:szCs w:val="21"/>
        </w:rPr>
        <w:t xml:space="preserve">Trigger </w:t>
      </w:r>
      <w:proofErr w:type="gramStart"/>
      <w:r>
        <w:rPr>
          <w:sz w:val="21"/>
          <w:szCs w:val="21"/>
        </w:rPr>
        <w:t>Handler :</w:t>
      </w:r>
      <w:proofErr w:type="gramEnd"/>
    </w:p>
    <w:p w:rsidR="00A0375E" w:rsidRDefault="00F04BC8">
      <w:pPr>
        <w:shd w:val="clear" w:color="auto" w:fill="FFFFFF"/>
        <w:spacing w:after="500" w:line="331" w:lineRule="auto"/>
        <w:rPr>
          <w:sz w:val="21"/>
          <w:szCs w:val="21"/>
        </w:rPr>
      </w:pPr>
      <w:r>
        <w:rPr>
          <w:sz w:val="21"/>
          <w:szCs w:val="21"/>
        </w:rPr>
        <w:t xml:space="preserve">How to create a new </w:t>
      </w:r>
      <w:proofErr w:type="gramStart"/>
      <w:r>
        <w:rPr>
          <w:sz w:val="21"/>
          <w:szCs w:val="21"/>
        </w:rPr>
        <w:t>trigger :</w:t>
      </w:r>
      <w:proofErr w:type="gramEnd"/>
    </w:p>
    <w:p w:rsidR="00A0375E" w:rsidRDefault="00F04BC8">
      <w:pPr>
        <w:numPr>
          <w:ilvl w:val="0"/>
          <w:numId w:val="107"/>
        </w:numPr>
        <w:shd w:val="clear" w:color="auto" w:fill="FFFFFF"/>
      </w:pPr>
      <w:r>
        <w:rPr>
          <w:sz w:val="21"/>
          <w:szCs w:val="21"/>
        </w:rPr>
        <w:lastRenderedPageBreak/>
        <w:t>While still in the trailhead account, navigate to the gear icon in the top right corner.</w:t>
      </w:r>
    </w:p>
    <w:p w:rsidR="00A0375E" w:rsidRDefault="00F04BC8">
      <w:pPr>
        <w:numPr>
          <w:ilvl w:val="0"/>
          <w:numId w:val="107"/>
        </w:numPr>
        <w:shd w:val="clear" w:color="auto" w:fill="FFFFFF"/>
      </w:pPr>
      <w:r>
        <w:rPr>
          <w:sz w:val="21"/>
          <w:szCs w:val="21"/>
        </w:rPr>
        <w:t>Click on developer console and you will be navigated to a new console window.</w:t>
      </w:r>
    </w:p>
    <w:p w:rsidR="00A0375E" w:rsidRDefault="00F04BC8">
      <w:pPr>
        <w:numPr>
          <w:ilvl w:val="0"/>
          <w:numId w:val="107"/>
        </w:numPr>
        <w:shd w:val="clear" w:color="auto" w:fill="FFFFFF"/>
      </w:pPr>
      <w:r>
        <w:rPr>
          <w:sz w:val="21"/>
          <w:szCs w:val="21"/>
        </w:rPr>
        <w:t>Click on File menu in the tool bar, and click on new? Trigger.</w:t>
      </w:r>
    </w:p>
    <w:p w:rsidR="00A0375E" w:rsidRDefault="00F04BC8">
      <w:pPr>
        <w:numPr>
          <w:ilvl w:val="0"/>
          <w:numId w:val="107"/>
        </w:numPr>
        <w:shd w:val="clear" w:color="auto" w:fill="FFFFFF"/>
      </w:pPr>
      <w:r>
        <w:rPr>
          <w:sz w:val="21"/>
          <w:szCs w:val="21"/>
        </w:rPr>
        <w:t>Enter the trigger name and the object to be triggered.</w:t>
      </w:r>
    </w:p>
    <w:p w:rsidR="00A0375E" w:rsidRDefault="00F04BC8">
      <w:pPr>
        <w:numPr>
          <w:ilvl w:val="0"/>
          <w:numId w:val="107"/>
        </w:numPr>
        <w:shd w:val="clear" w:color="auto" w:fill="FFFFFF"/>
      </w:pPr>
      <w:proofErr w:type="gramStart"/>
      <w:r>
        <w:rPr>
          <w:sz w:val="21"/>
          <w:szCs w:val="21"/>
        </w:rPr>
        <w:t>Name  :</w:t>
      </w:r>
      <w:proofErr w:type="gramEnd"/>
      <w:r>
        <w:rPr>
          <w:sz w:val="21"/>
          <w:szCs w:val="21"/>
        </w:rPr>
        <w:t xml:space="preserve"> </w:t>
      </w:r>
      <w:proofErr w:type="spellStart"/>
      <w:r>
        <w:rPr>
          <w:sz w:val="21"/>
          <w:szCs w:val="21"/>
        </w:rPr>
        <w:t>AmountDistribution</w:t>
      </w:r>
      <w:proofErr w:type="spellEnd"/>
    </w:p>
    <w:p w:rsidR="00A0375E" w:rsidRDefault="00F04BC8">
      <w:pPr>
        <w:numPr>
          <w:ilvl w:val="0"/>
          <w:numId w:val="107"/>
        </w:numPr>
        <w:shd w:val="clear" w:color="auto" w:fill="FFFFFF"/>
      </w:pPr>
      <w:proofErr w:type="spellStart"/>
      <w:proofErr w:type="gramStart"/>
      <w:r>
        <w:rPr>
          <w:sz w:val="21"/>
          <w:szCs w:val="21"/>
        </w:rPr>
        <w:t>sObject</w:t>
      </w:r>
      <w:proofErr w:type="spellEnd"/>
      <w:r>
        <w:rPr>
          <w:sz w:val="21"/>
          <w:szCs w:val="21"/>
        </w:rPr>
        <w:t xml:space="preserve"> :</w:t>
      </w:r>
      <w:proofErr w:type="gramEnd"/>
      <w:r>
        <w:rPr>
          <w:sz w:val="21"/>
          <w:szCs w:val="21"/>
        </w:rPr>
        <w:t xml:space="preserve"> </w:t>
      </w:r>
      <w:proofErr w:type="spellStart"/>
      <w:r>
        <w:rPr>
          <w:sz w:val="21"/>
          <w:szCs w:val="21"/>
        </w:rPr>
        <w:t>Appointment__c</w:t>
      </w:r>
      <w:proofErr w:type="spellEnd"/>
    </w:p>
    <w:p w:rsidR="00A0375E" w:rsidRDefault="00F04BC8">
      <w:pPr>
        <w:shd w:val="clear" w:color="auto" w:fill="FFFFFF"/>
        <w:spacing w:after="500" w:line="331" w:lineRule="auto"/>
        <w:ind w:left="720"/>
        <w:rPr>
          <w:sz w:val="21"/>
          <w:szCs w:val="21"/>
        </w:rPr>
      </w:pPr>
      <w:r>
        <w:rPr>
          <w:noProof/>
          <w:sz w:val="21"/>
          <w:szCs w:val="21"/>
        </w:rPr>
        <w:drawing>
          <wp:inline distT="114300" distB="114300" distL="114300" distR="114300">
            <wp:extent cx="4292600" cy="1638300"/>
            <wp:effectExtent l="9525" t="9525" r="9525" b="9525"/>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1"/>
                    <a:srcRect/>
                    <a:stretch>
                      <a:fillRect/>
                    </a:stretch>
                  </pic:blipFill>
                  <pic:spPr>
                    <a:xfrm>
                      <a:off x="0" y="0"/>
                      <a:ext cx="4292600" cy="1638300"/>
                    </a:xfrm>
                    <a:prstGeom prst="rect">
                      <a:avLst/>
                    </a:prstGeom>
                    <a:ln w="9525">
                      <a:solidFill>
                        <a:srgbClr val="000000"/>
                      </a:solidFill>
                      <a:prstDash val="solid"/>
                    </a:ln>
                  </pic:spPr>
                </pic:pic>
              </a:graphicData>
            </a:graphic>
          </wp:inline>
        </w:drawing>
      </w:r>
    </w:p>
    <w:p w:rsidR="00A0375E" w:rsidRDefault="00F04BC8">
      <w:pPr>
        <w:shd w:val="clear" w:color="auto" w:fill="FFFFFF"/>
        <w:spacing w:after="500" w:line="331" w:lineRule="auto"/>
        <w:ind w:left="720"/>
        <w:rPr>
          <w:sz w:val="21"/>
          <w:szCs w:val="21"/>
        </w:rPr>
      </w:pPr>
      <w:r>
        <w:rPr>
          <w:noProof/>
          <w:sz w:val="21"/>
          <w:szCs w:val="21"/>
        </w:rPr>
        <w:drawing>
          <wp:inline distT="114300" distB="114300" distL="114300" distR="114300">
            <wp:extent cx="3187700" cy="2057400"/>
            <wp:effectExtent l="9525" t="9525" r="9525" b="9525"/>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3187700" cy="20574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sz w:val="21"/>
          <w:szCs w:val="21"/>
        </w:rPr>
        <w:t xml:space="preserve">Syntax For creating </w:t>
      </w:r>
      <w:proofErr w:type="gramStart"/>
      <w:r>
        <w:rPr>
          <w:sz w:val="21"/>
          <w:szCs w:val="21"/>
        </w:rPr>
        <w:t>trigger :</w:t>
      </w:r>
      <w:proofErr w:type="gramEnd"/>
    </w:p>
    <w:p w:rsidR="00A0375E" w:rsidRDefault="00F04BC8">
      <w:pPr>
        <w:shd w:val="clear" w:color="auto" w:fill="FFFFFF"/>
        <w:spacing w:line="331" w:lineRule="auto"/>
        <w:rPr>
          <w:sz w:val="21"/>
          <w:szCs w:val="21"/>
        </w:rPr>
      </w:pPr>
      <w:r>
        <w:rPr>
          <w:sz w:val="21"/>
          <w:szCs w:val="21"/>
        </w:rPr>
        <w:t xml:space="preserve">The syntax for creating trigger </w:t>
      </w:r>
      <w:proofErr w:type="gramStart"/>
      <w:r>
        <w:rPr>
          <w:sz w:val="21"/>
          <w:szCs w:val="21"/>
        </w:rPr>
        <w:t>is :</w:t>
      </w:r>
      <w:proofErr w:type="gramEnd"/>
    </w:p>
    <w:p w:rsidR="00A0375E" w:rsidRDefault="00F04BC8">
      <w:pPr>
        <w:shd w:val="clear" w:color="auto" w:fill="FFFFFF"/>
        <w:spacing w:line="331" w:lineRule="auto"/>
        <w:rPr>
          <w:sz w:val="21"/>
          <w:szCs w:val="21"/>
        </w:rPr>
      </w:pPr>
      <w:r>
        <w:rPr>
          <w:sz w:val="21"/>
          <w:szCs w:val="21"/>
        </w:rPr>
        <w:t xml:space="preserve">Trigger [trigger name] on [object </w:t>
      </w:r>
      <w:proofErr w:type="gramStart"/>
      <w:r>
        <w:rPr>
          <w:sz w:val="21"/>
          <w:szCs w:val="21"/>
        </w:rPr>
        <w:t>name](</w:t>
      </w:r>
      <w:proofErr w:type="gramEnd"/>
      <w:r>
        <w:rPr>
          <w:sz w:val="21"/>
          <w:szCs w:val="21"/>
        </w:rPr>
        <w:t xml:space="preserve"> Before/After event)</w:t>
      </w:r>
    </w:p>
    <w:p w:rsidR="00A0375E" w:rsidRDefault="00F04BC8">
      <w:pPr>
        <w:shd w:val="clear" w:color="auto" w:fill="FFFFFF"/>
        <w:spacing w:line="331" w:lineRule="auto"/>
        <w:rPr>
          <w:sz w:val="21"/>
          <w:szCs w:val="21"/>
        </w:rPr>
      </w:pPr>
      <w:r>
        <w:rPr>
          <w:sz w:val="21"/>
          <w:szCs w:val="21"/>
        </w:rPr>
        <w:t>{</w:t>
      </w:r>
    </w:p>
    <w:p w:rsidR="00A0375E" w:rsidRDefault="00F04BC8">
      <w:pPr>
        <w:shd w:val="clear" w:color="auto" w:fill="FFFFFF"/>
        <w:spacing w:line="331" w:lineRule="auto"/>
        <w:rPr>
          <w:sz w:val="21"/>
          <w:szCs w:val="21"/>
        </w:rPr>
      </w:pPr>
      <w:r>
        <w:rPr>
          <w:sz w:val="21"/>
          <w:szCs w:val="21"/>
        </w:rPr>
        <w:t>}</w:t>
      </w:r>
    </w:p>
    <w:p w:rsidR="00A0375E" w:rsidRDefault="00F04BC8">
      <w:pPr>
        <w:shd w:val="clear" w:color="auto" w:fill="FFFFFF"/>
        <w:spacing w:line="331" w:lineRule="auto"/>
        <w:rPr>
          <w:sz w:val="21"/>
          <w:szCs w:val="21"/>
        </w:rPr>
      </w:pPr>
      <w:r>
        <w:rPr>
          <w:sz w:val="21"/>
          <w:szCs w:val="21"/>
        </w:rPr>
        <w:t xml:space="preserve">In this </w:t>
      </w:r>
      <w:proofErr w:type="gramStart"/>
      <w:r>
        <w:rPr>
          <w:sz w:val="21"/>
          <w:szCs w:val="21"/>
        </w:rPr>
        <w:t>project ,</w:t>
      </w:r>
      <w:proofErr w:type="gramEnd"/>
      <w:r>
        <w:rPr>
          <w:sz w:val="21"/>
          <w:szCs w:val="21"/>
        </w:rPr>
        <w:t xml:space="preserve"> trigger is called whenever the particular records sum exceed the threshold </w:t>
      </w:r>
      <w:proofErr w:type="spellStart"/>
      <w:r>
        <w:rPr>
          <w:sz w:val="21"/>
          <w:szCs w:val="21"/>
        </w:rPr>
        <w:t>i.e</w:t>
      </w:r>
      <w:proofErr w:type="spellEnd"/>
      <w:r>
        <w:rPr>
          <w:sz w:val="21"/>
          <w:szCs w:val="21"/>
        </w:rPr>
        <w:t xml:space="preserve"> minimum business requirement value. Then the code in the trigger will get executed.</w:t>
      </w:r>
    </w:p>
    <w:p w:rsidR="00A0375E" w:rsidRDefault="00F04BC8">
      <w:pPr>
        <w:shd w:val="clear" w:color="auto" w:fill="FFFFFF"/>
        <w:spacing w:line="331" w:lineRule="auto"/>
        <w:rPr>
          <w:sz w:val="21"/>
          <w:szCs w:val="21"/>
        </w:rPr>
      </w:pPr>
      <w:r>
        <w:rPr>
          <w:sz w:val="21"/>
          <w:szCs w:val="21"/>
        </w:rPr>
        <w:br/>
      </w:r>
    </w:p>
    <w:p w:rsidR="00A0375E" w:rsidRDefault="00F04BC8">
      <w:pPr>
        <w:numPr>
          <w:ilvl w:val="0"/>
          <w:numId w:val="89"/>
        </w:numPr>
        <w:shd w:val="clear" w:color="auto" w:fill="FFFFFF"/>
      </w:pPr>
      <w:r>
        <w:rPr>
          <w:sz w:val="21"/>
          <w:szCs w:val="21"/>
        </w:rPr>
        <w:t xml:space="preserve">Handler for the Appointment Object </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1905000"/>
            <wp:effectExtent l="9525" t="9525" r="9525" b="9525"/>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3"/>
                    <a:srcRect/>
                    <a:stretch>
                      <a:fillRect/>
                    </a:stretch>
                  </pic:blipFill>
                  <pic:spPr>
                    <a:xfrm>
                      <a:off x="0" y="0"/>
                      <a:ext cx="5731200" cy="19050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sz w:val="21"/>
          <w:szCs w:val="21"/>
        </w:rPr>
        <w:br/>
      </w:r>
      <w:r>
        <w:rPr>
          <w:sz w:val="21"/>
          <w:szCs w:val="21"/>
        </w:rPr>
        <w:br/>
      </w:r>
      <w:r>
        <w:rPr>
          <w:sz w:val="21"/>
          <w:szCs w:val="21"/>
        </w:rPr>
        <w:br/>
      </w:r>
      <w:r>
        <w:rPr>
          <w:sz w:val="21"/>
          <w:szCs w:val="21"/>
        </w:rPr>
        <w:br/>
      </w:r>
    </w:p>
    <w:p w:rsidR="00A0375E" w:rsidRDefault="00F04BC8">
      <w:pPr>
        <w:shd w:val="clear" w:color="auto" w:fill="FFFFFF"/>
        <w:spacing w:line="331" w:lineRule="auto"/>
        <w:rPr>
          <w:sz w:val="21"/>
          <w:szCs w:val="21"/>
        </w:rPr>
      </w:pPr>
      <w:r>
        <w:rPr>
          <w:sz w:val="21"/>
          <w:szCs w:val="21"/>
        </w:rPr>
        <w:t>Code:</w:t>
      </w:r>
    </w:p>
    <w:p w:rsidR="00A0375E" w:rsidRDefault="00F04BC8">
      <w:pPr>
        <w:shd w:val="clear" w:color="auto" w:fill="FFFFFF"/>
        <w:spacing w:line="331" w:lineRule="auto"/>
        <w:rPr>
          <w:sz w:val="21"/>
          <w:szCs w:val="21"/>
        </w:rPr>
      </w:pPr>
      <w:r>
        <w:rPr>
          <w:sz w:val="21"/>
          <w:szCs w:val="21"/>
        </w:rPr>
        <w:t xml:space="preserve">trigger </w:t>
      </w:r>
      <w:proofErr w:type="spellStart"/>
      <w:r>
        <w:rPr>
          <w:sz w:val="21"/>
          <w:szCs w:val="21"/>
        </w:rPr>
        <w:t>AmountDistribution</w:t>
      </w:r>
      <w:proofErr w:type="spellEnd"/>
      <w:r>
        <w:rPr>
          <w:sz w:val="21"/>
          <w:szCs w:val="21"/>
        </w:rPr>
        <w:t xml:space="preserve"> on </w:t>
      </w:r>
      <w:proofErr w:type="spellStart"/>
      <w:r>
        <w:rPr>
          <w:sz w:val="21"/>
          <w:szCs w:val="21"/>
        </w:rPr>
        <w:t>Appointment__c</w:t>
      </w:r>
      <w:proofErr w:type="spellEnd"/>
      <w:r>
        <w:rPr>
          <w:sz w:val="21"/>
          <w:szCs w:val="21"/>
        </w:rPr>
        <w:t xml:space="preserve"> (before insert, before update)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roofErr w:type="gramStart"/>
      <w:r>
        <w:rPr>
          <w:sz w:val="21"/>
          <w:szCs w:val="21"/>
        </w:rPr>
        <w:t>if(</w:t>
      </w:r>
      <w:proofErr w:type="spellStart"/>
      <w:proofErr w:type="gramEnd"/>
      <w:r>
        <w:rPr>
          <w:sz w:val="21"/>
          <w:szCs w:val="21"/>
        </w:rPr>
        <w:t>trigger.isbefore</w:t>
      </w:r>
      <w:proofErr w:type="spellEnd"/>
      <w:r>
        <w:rPr>
          <w:sz w:val="21"/>
          <w:szCs w:val="21"/>
        </w:rPr>
        <w:t xml:space="preserve"> &amp;&amp; </w:t>
      </w:r>
      <w:proofErr w:type="spellStart"/>
      <w:r>
        <w:rPr>
          <w:sz w:val="21"/>
          <w:szCs w:val="21"/>
        </w:rPr>
        <w:t>trigger.isinsert</w:t>
      </w:r>
      <w:proofErr w:type="spellEnd"/>
      <w:r>
        <w:rPr>
          <w:sz w:val="21"/>
          <w:szCs w:val="21"/>
        </w:rPr>
        <w:t xml:space="preserve"> || </w:t>
      </w:r>
      <w:proofErr w:type="spellStart"/>
      <w:r>
        <w:rPr>
          <w:sz w:val="21"/>
          <w:szCs w:val="21"/>
        </w:rPr>
        <w:t>trigger.isupdate</w:t>
      </w:r>
      <w:proofErr w:type="spellEnd"/>
      <w:r>
        <w:rPr>
          <w:sz w:val="21"/>
          <w:szCs w:val="21"/>
        </w:rPr>
        <w:t>){</w:t>
      </w:r>
    </w:p>
    <w:p w:rsidR="00A0375E" w:rsidRDefault="00F04BC8">
      <w:pPr>
        <w:shd w:val="clear" w:color="auto" w:fill="FFFFFF"/>
        <w:spacing w:line="331" w:lineRule="auto"/>
        <w:rPr>
          <w:sz w:val="21"/>
          <w:szCs w:val="21"/>
        </w:rPr>
      </w:pPr>
      <w:r>
        <w:rPr>
          <w:sz w:val="21"/>
          <w:szCs w:val="21"/>
        </w:rPr>
        <w:t xml:space="preserve">        </w:t>
      </w:r>
      <w:proofErr w:type="spellStart"/>
      <w:r>
        <w:rPr>
          <w:sz w:val="21"/>
          <w:szCs w:val="21"/>
        </w:rPr>
        <w:t>AmountDistributionHandler.amountDist</w:t>
      </w:r>
      <w:proofErr w:type="spellEnd"/>
      <w:r>
        <w:rPr>
          <w:sz w:val="21"/>
          <w:szCs w:val="21"/>
        </w:rPr>
        <w:t>(</w:t>
      </w:r>
      <w:proofErr w:type="spellStart"/>
      <w:r>
        <w:rPr>
          <w:sz w:val="21"/>
          <w:szCs w:val="21"/>
        </w:rPr>
        <w:t>trigger.new</w:t>
      </w:r>
      <w:proofErr w:type="spellEnd"/>
      <w:r>
        <w:rPr>
          <w:sz w:val="21"/>
          <w:szCs w:val="21"/>
        </w:rPr>
        <w:t>);</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 xml:space="preserve">    }</w:t>
      </w:r>
    </w:p>
    <w:p w:rsidR="00A0375E" w:rsidRDefault="00F04BC8">
      <w:pPr>
        <w:shd w:val="clear" w:color="auto" w:fill="FFFFFF"/>
        <w:spacing w:line="331" w:lineRule="auto"/>
        <w:rPr>
          <w:sz w:val="21"/>
          <w:szCs w:val="21"/>
        </w:rPr>
      </w:pPr>
      <w:r>
        <w:rPr>
          <w:sz w:val="21"/>
          <w:szCs w:val="21"/>
        </w:rPr>
        <w:t>}</w:t>
      </w:r>
    </w:p>
    <w:p w:rsidR="00A0375E" w:rsidRDefault="00A0375E"/>
    <w:p w:rsidR="00A0375E" w:rsidRDefault="00F04BC8">
      <w:pPr>
        <w:pStyle w:val="Heading3"/>
        <w:keepNext w:val="0"/>
        <w:keepLines w:val="0"/>
        <w:shd w:val="clear" w:color="auto" w:fill="FFFFFF"/>
        <w:spacing w:before="300" w:after="160" w:line="360" w:lineRule="auto"/>
        <w:rPr>
          <w:b/>
          <w:color w:val="2D2828"/>
          <w:sz w:val="38"/>
          <w:szCs w:val="38"/>
        </w:rPr>
      </w:pPr>
      <w:bookmarkStart w:id="49" w:name="_1c6xh9ikqe7y" w:colFirst="0" w:colLast="0"/>
      <w:bookmarkEnd w:id="49"/>
      <w:r>
        <w:rPr>
          <w:b/>
          <w:color w:val="2D2828"/>
          <w:sz w:val="38"/>
          <w:szCs w:val="38"/>
        </w:rPr>
        <w:t>Reports</w:t>
      </w:r>
    </w:p>
    <w:p w:rsidR="00A0375E" w:rsidRDefault="00F04BC8">
      <w:pPr>
        <w:numPr>
          <w:ilvl w:val="0"/>
          <w:numId w:val="8"/>
        </w:numPr>
      </w:pPr>
      <w:r>
        <w:rPr>
          <w:sz w:val="21"/>
          <w:szCs w:val="21"/>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Pr>
          <w:sz w:val="21"/>
          <w:szCs w:val="21"/>
        </w:rPr>
        <w:br/>
        <w:t xml:space="preserve">Types of Reports in Salesforce </w:t>
      </w:r>
    </w:p>
    <w:p w:rsidR="00A0375E" w:rsidRDefault="00F04BC8">
      <w:pPr>
        <w:numPr>
          <w:ilvl w:val="1"/>
          <w:numId w:val="8"/>
        </w:numPr>
        <w:ind w:left="1140"/>
      </w:pPr>
      <w:r>
        <w:rPr>
          <w:sz w:val="21"/>
          <w:szCs w:val="21"/>
        </w:rPr>
        <w:t xml:space="preserve">Tabular </w:t>
      </w:r>
    </w:p>
    <w:p w:rsidR="00A0375E" w:rsidRDefault="00F04BC8">
      <w:pPr>
        <w:numPr>
          <w:ilvl w:val="1"/>
          <w:numId w:val="8"/>
        </w:numPr>
        <w:ind w:left="1140"/>
      </w:pPr>
      <w:r>
        <w:rPr>
          <w:sz w:val="21"/>
          <w:szCs w:val="21"/>
        </w:rPr>
        <w:t xml:space="preserve">Summary </w:t>
      </w:r>
    </w:p>
    <w:p w:rsidR="00A0375E" w:rsidRDefault="00F04BC8">
      <w:pPr>
        <w:numPr>
          <w:ilvl w:val="1"/>
          <w:numId w:val="8"/>
        </w:numPr>
        <w:ind w:left="1140"/>
      </w:pPr>
      <w:r>
        <w:rPr>
          <w:sz w:val="21"/>
          <w:szCs w:val="21"/>
        </w:rPr>
        <w:t xml:space="preserve">Matrix </w:t>
      </w:r>
    </w:p>
    <w:p w:rsidR="00A0375E" w:rsidRDefault="00F04BC8">
      <w:pPr>
        <w:numPr>
          <w:ilvl w:val="1"/>
          <w:numId w:val="8"/>
        </w:numPr>
        <w:ind w:left="1140"/>
      </w:pPr>
      <w:r>
        <w:rPr>
          <w:sz w:val="21"/>
          <w:szCs w:val="21"/>
        </w:rPr>
        <w:t xml:space="preserve">Joined Reports </w:t>
      </w:r>
    </w:p>
    <w:p w:rsidR="00A0375E" w:rsidRDefault="00F04BC8">
      <w:pPr>
        <w:pStyle w:val="Heading3"/>
        <w:keepNext w:val="0"/>
        <w:keepLines w:val="0"/>
        <w:spacing w:before="240" w:after="160" w:line="284" w:lineRule="auto"/>
        <w:rPr>
          <w:b/>
          <w:color w:val="2D2828"/>
          <w:sz w:val="38"/>
          <w:szCs w:val="38"/>
        </w:rPr>
      </w:pPr>
      <w:bookmarkStart w:id="50" w:name="_o94ebqndlvfs" w:colFirst="0" w:colLast="0"/>
      <w:bookmarkEnd w:id="50"/>
      <w:r>
        <w:rPr>
          <w:b/>
          <w:color w:val="2D2828"/>
          <w:sz w:val="38"/>
          <w:szCs w:val="38"/>
        </w:rPr>
        <w:t>create a report folder</w:t>
      </w:r>
    </w:p>
    <w:p w:rsidR="00A0375E" w:rsidRDefault="00F04BC8">
      <w:pPr>
        <w:numPr>
          <w:ilvl w:val="0"/>
          <w:numId w:val="60"/>
        </w:numPr>
        <w:shd w:val="clear" w:color="auto" w:fill="FFFFFF"/>
        <w:ind w:left="420"/>
      </w:pPr>
      <w:r>
        <w:rPr>
          <w:sz w:val="21"/>
          <w:szCs w:val="21"/>
        </w:rPr>
        <w:t>Click on the app launcher and search for reports.</w:t>
      </w:r>
    </w:p>
    <w:p w:rsidR="00A0375E" w:rsidRDefault="00F04BC8">
      <w:pPr>
        <w:numPr>
          <w:ilvl w:val="0"/>
          <w:numId w:val="60"/>
        </w:numPr>
        <w:shd w:val="clear" w:color="auto" w:fill="FFFFFF"/>
        <w:ind w:left="420"/>
      </w:pPr>
      <w:r>
        <w:rPr>
          <w:sz w:val="21"/>
          <w:szCs w:val="21"/>
        </w:rPr>
        <w:t xml:space="preserve">Click on the report tab, click on new folder. </w:t>
      </w:r>
    </w:p>
    <w:p w:rsidR="00A0375E" w:rsidRDefault="00F04BC8">
      <w:pPr>
        <w:shd w:val="clear" w:color="auto" w:fill="FFFFFF"/>
        <w:spacing w:before="60" w:line="288" w:lineRule="auto"/>
        <w:rPr>
          <w:sz w:val="21"/>
          <w:szCs w:val="21"/>
        </w:rPr>
      </w:pPr>
      <w:r>
        <w:rPr>
          <w:noProof/>
          <w:sz w:val="21"/>
          <w:szCs w:val="21"/>
        </w:rPr>
        <w:lastRenderedPageBreak/>
        <w:drawing>
          <wp:inline distT="114300" distB="114300" distL="114300" distR="114300">
            <wp:extent cx="5731200" cy="1244600"/>
            <wp:effectExtent l="9525" t="9525" r="9525" b="9525"/>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4"/>
                    <a:srcRect/>
                    <a:stretch>
                      <a:fillRect/>
                    </a:stretch>
                  </pic:blipFill>
                  <pic:spPr>
                    <a:xfrm>
                      <a:off x="0" y="0"/>
                      <a:ext cx="5731200" cy="1244600"/>
                    </a:xfrm>
                    <a:prstGeom prst="rect">
                      <a:avLst/>
                    </a:prstGeom>
                    <a:ln w="9525">
                      <a:solidFill>
                        <a:srgbClr val="000000"/>
                      </a:solidFill>
                      <a:prstDash val="solid"/>
                    </a:ln>
                  </pic:spPr>
                </pic:pic>
              </a:graphicData>
            </a:graphic>
          </wp:inline>
        </w:drawing>
      </w:r>
    </w:p>
    <w:p w:rsidR="00A0375E" w:rsidRDefault="00F04BC8">
      <w:pPr>
        <w:numPr>
          <w:ilvl w:val="0"/>
          <w:numId w:val="72"/>
        </w:numPr>
        <w:shd w:val="clear" w:color="auto" w:fill="FFFFFF"/>
        <w:ind w:left="420"/>
      </w:pPr>
      <w:r>
        <w:rPr>
          <w:sz w:val="21"/>
          <w:szCs w:val="21"/>
        </w:rPr>
        <w:t>Give the Folder label as “Garage Management Folder”, Folder unique name will be auto populated.</w:t>
      </w:r>
    </w:p>
    <w:p w:rsidR="00A0375E" w:rsidRDefault="00F04BC8">
      <w:pPr>
        <w:numPr>
          <w:ilvl w:val="0"/>
          <w:numId w:val="72"/>
        </w:numPr>
        <w:shd w:val="clear" w:color="auto" w:fill="FFFFFF"/>
        <w:ind w:left="420"/>
      </w:pPr>
      <w:r>
        <w:rPr>
          <w:sz w:val="21"/>
          <w:szCs w:val="21"/>
        </w:rPr>
        <w:t>Click save.</w:t>
      </w:r>
    </w:p>
    <w:p w:rsidR="00A0375E" w:rsidRDefault="00F04BC8">
      <w:pPr>
        <w:shd w:val="clear" w:color="auto" w:fill="FFFFFF"/>
        <w:spacing w:before="60" w:line="288" w:lineRule="auto"/>
        <w:rPr>
          <w:sz w:val="21"/>
          <w:szCs w:val="21"/>
        </w:rPr>
      </w:pPr>
      <w:r>
        <w:rPr>
          <w:noProof/>
          <w:sz w:val="21"/>
          <w:szCs w:val="21"/>
        </w:rPr>
        <w:drawing>
          <wp:inline distT="114300" distB="114300" distL="114300" distR="114300">
            <wp:extent cx="5731200" cy="2857500"/>
            <wp:effectExtent l="9525" t="9525" r="9525" b="9525"/>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5731200" cy="28575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pacing w:before="240" w:after="160" w:line="284" w:lineRule="auto"/>
        <w:rPr>
          <w:b/>
          <w:color w:val="2D2828"/>
          <w:sz w:val="38"/>
          <w:szCs w:val="38"/>
        </w:rPr>
      </w:pPr>
      <w:bookmarkStart w:id="51" w:name="_b749zcra2kyz" w:colFirst="0" w:colLast="0"/>
      <w:bookmarkEnd w:id="51"/>
      <w:r>
        <w:rPr>
          <w:b/>
          <w:color w:val="2D2828"/>
          <w:sz w:val="38"/>
          <w:szCs w:val="38"/>
        </w:rPr>
        <w:t>Sharing a report folder</w:t>
      </w:r>
    </w:p>
    <w:p w:rsidR="00A0375E" w:rsidRDefault="00F04BC8">
      <w:pPr>
        <w:numPr>
          <w:ilvl w:val="0"/>
          <w:numId w:val="75"/>
        </w:numPr>
        <w:shd w:val="clear" w:color="auto" w:fill="FFFFFF"/>
        <w:ind w:left="420"/>
      </w:pPr>
      <w:r>
        <w:rPr>
          <w:sz w:val="21"/>
          <w:szCs w:val="21"/>
        </w:rPr>
        <w:t xml:space="preserve">Go to the </w:t>
      </w:r>
      <w:proofErr w:type="gramStart"/>
      <w:r>
        <w:rPr>
          <w:sz w:val="21"/>
          <w:szCs w:val="21"/>
        </w:rPr>
        <w:t>app  &gt;</w:t>
      </w:r>
      <w:proofErr w:type="gramEnd"/>
      <w:r>
        <w:rPr>
          <w:sz w:val="21"/>
          <w:szCs w:val="21"/>
        </w:rPr>
        <w:t>&gt; click on the reports tab.</w:t>
      </w:r>
    </w:p>
    <w:p w:rsidR="00A0375E" w:rsidRDefault="00F04BC8">
      <w:pPr>
        <w:numPr>
          <w:ilvl w:val="0"/>
          <w:numId w:val="75"/>
        </w:numPr>
        <w:shd w:val="clear" w:color="auto" w:fill="FFFFFF"/>
        <w:ind w:left="420"/>
      </w:pPr>
      <w:r>
        <w:rPr>
          <w:sz w:val="21"/>
          <w:szCs w:val="21"/>
        </w:rPr>
        <w:t xml:space="preserve">Click on the All </w:t>
      </w:r>
      <w:proofErr w:type="gramStart"/>
      <w:r>
        <w:rPr>
          <w:sz w:val="21"/>
          <w:szCs w:val="21"/>
        </w:rPr>
        <w:t>folder ,</w:t>
      </w:r>
      <w:proofErr w:type="gramEnd"/>
      <w:r>
        <w:rPr>
          <w:sz w:val="21"/>
          <w:szCs w:val="21"/>
        </w:rPr>
        <w:t xml:space="preserve"> click on the Drop down arrow for Garage Management folder, and Click on share.</w:t>
      </w:r>
    </w:p>
    <w:p w:rsidR="00A0375E" w:rsidRDefault="00F04BC8">
      <w:pPr>
        <w:numPr>
          <w:ilvl w:val="0"/>
          <w:numId w:val="75"/>
        </w:numPr>
        <w:shd w:val="clear" w:color="auto" w:fill="FFFFFF"/>
        <w:ind w:left="420"/>
      </w:pPr>
      <w:r>
        <w:rPr>
          <w:sz w:val="21"/>
          <w:szCs w:val="21"/>
        </w:rPr>
        <w:t>Select the share with as “roles”, in name field search for “manager”, give “view” as access for that role.</w:t>
      </w:r>
    </w:p>
    <w:p w:rsidR="00A0375E" w:rsidRDefault="00F04BC8">
      <w:pPr>
        <w:numPr>
          <w:ilvl w:val="0"/>
          <w:numId w:val="75"/>
        </w:numPr>
        <w:shd w:val="clear" w:color="auto" w:fill="FFFFFF"/>
        <w:ind w:left="420"/>
      </w:pPr>
      <w:r>
        <w:rPr>
          <w:sz w:val="21"/>
          <w:szCs w:val="21"/>
        </w:rPr>
        <w:t>Then click share, and click on Done.</w:t>
      </w:r>
    </w:p>
    <w:p w:rsidR="00A0375E" w:rsidRDefault="00F04BC8">
      <w:pPr>
        <w:shd w:val="clear" w:color="auto" w:fill="FFFFFF"/>
        <w:spacing w:before="60" w:line="288" w:lineRule="auto"/>
        <w:rPr>
          <w:sz w:val="21"/>
          <w:szCs w:val="21"/>
        </w:rPr>
      </w:pPr>
      <w:r>
        <w:rPr>
          <w:noProof/>
          <w:sz w:val="21"/>
          <w:szCs w:val="21"/>
        </w:rPr>
        <w:lastRenderedPageBreak/>
        <w:drawing>
          <wp:inline distT="114300" distB="114300" distL="114300" distR="114300">
            <wp:extent cx="5731200" cy="5232400"/>
            <wp:effectExtent l="9525" t="9525" r="9525" b="9525"/>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1200" cy="52324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pacing w:before="240" w:after="160" w:line="284" w:lineRule="auto"/>
        <w:rPr>
          <w:b/>
          <w:color w:val="2D2828"/>
          <w:sz w:val="38"/>
          <w:szCs w:val="38"/>
        </w:rPr>
      </w:pPr>
      <w:bookmarkStart w:id="52" w:name="_kma0d6n4k9hz" w:colFirst="0" w:colLast="0"/>
      <w:bookmarkEnd w:id="52"/>
      <w:r>
        <w:rPr>
          <w:b/>
          <w:color w:val="2D2828"/>
          <w:sz w:val="38"/>
          <w:szCs w:val="38"/>
        </w:rPr>
        <w:t>Create Report Type</w:t>
      </w:r>
    </w:p>
    <w:p w:rsidR="00A0375E" w:rsidRDefault="00F04BC8">
      <w:pPr>
        <w:numPr>
          <w:ilvl w:val="0"/>
          <w:numId w:val="70"/>
        </w:numPr>
        <w:shd w:val="clear" w:color="auto" w:fill="FFFFFF"/>
      </w:pPr>
      <w:r>
        <w:rPr>
          <w:sz w:val="21"/>
          <w:szCs w:val="21"/>
        </w:rPr>
        <w:t xml:space="preserve">Go to </w:t>
      </w:r>
      <w:proofErr w:type="gramStart"/>
      <w:r>
        <w:rPr>
          <w:sz w:val="21"/>
          <w:szCs w:val="21"/>
        </w:rPr>
        <w:t>setup  &gt;</w:t>
      </w:r>
      <w:proofErr w:type="gramEnd"/>
      <w:r>
        <w:rPr>
          <w:sz w:val="21"/>
          <w:szCs w:val="21"/>
        </w:rPr>
        <w:t xml:space="preserve">&gt;  type users in quick find box  &gt;&gt;  select Report Type &gt;&gt; click on Continue. </w:t>
      </w:r>
    </w:p>
    <w:p w:rsidR="00A0375E" w:rsidRDefault="00F04BC8">
      <w:pPr>
        <w:numPr>
          <w:ilvl w:val="0"/>
          <w:numId w:val="70"/>
        </w:numPr>
        <w:shd w:val="clear" w:color="auto" w:fill="FFFFFF"/>
      </w:pPr>
      <w:r>
        <w:rPr>
          <w:sz w:val="21"/>
          <w:szCs w:val="21"/>
        </w:rPr>
        <w:t>Click on new custom report type.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1866900"/>
            <wp:effectExtent l="9525" t="9525" r="9525" b="9525"/>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5731200" cy="1866900"/>
                    </a:xfrm>
                    <a:prstGeom prst="rect">
                      <a:avLst/>
                    </a:prstGeom>
                    <a:ln w="9525">
                      <a:solidFill>
                        <a:srgbClr val="000000"/>
                      </a:solidFill>
                      <a:prstDash val="solid"/>
                    </a:ln>
                  </pic:spPr>
                </pic:pic>
              </a:graphicData>
            </a:graphic>
          </wp:inline>
        </w:drawing>
      </w:r>
    </w:p>
    <w:p w:rsidR="00A0375E" w:rsidRDefault="00F04BC8">
      <w:pPr>
        <w:numPr>
          <w:ilvl w:val="0"/>
          <w:numId w:val="128"/>
        </w:numPr>
        <w:shd w:val="clear" w:color="auto" w:fill="FFFFFF"/>
      </w:pPr>
      <w:r>
        <w:rPr>
          <w:sz w:val="21"/>
          <w:szCs w:val="21"/>
        </w:rPr>
        <w:t xml:space="preserve">Select the Primary object as </w:t>
      </w:r>
      <w:proofErr w:type="gramStart"/>
      <w:r>
        <w:rPr>
          <w:sz w:val="21"/>
          <w:szCs w:val="21"/>
        </w:rPr>
        <w:t>“ Customer</w:t>
      </w:r>
      <w:proofErr w:type="gramEnd"/>
      <w:r>
        <w:rPr>
          <w:sz w:val="21"/>
          <w:szCs w:val="21"/>
        </w:rPr>
        <w:t xml:space="preserve"> details” .</w:t>
      </w:r>
    </w:p>
    <w:p w:rsidR="00A0375E" w:rsidRDefault="00F04BC8">
      <w:pPr>
        <w:numPr>
          <w:ilvl w:val="0"/>
          <w:numId w:val="128"/>
        </w:numPr>
        <w:shd w:val="clear" w:color="auto" w:fill="FFFFFF"/>
      </w:pPr>
      <w:r>
        <w:rPr>
          <w:sz w:val="21"/>
          <w:szCs w:val="21"/>
        </w:rPr>
        <w:t xml:space="preserve">Give the Report type Label </w:t>
      </w:r>
      <w:proofErr w:type="gramStart"/>
      <w:r>
        <w:rPr>
          <w:sz w:val="21"/>
          <w:szCs w:val="21"/>
        </w:rPr>
        <w:t>as  “</w:t>
      </w:r>
      <w:proofErr w:type="gramEnd"/>
      <w:r>
        <w:rPr>
          <w:sz w:val="21"/>
          <w:szCs w:val="21"/>
        </w:rPr>
        <w:t xml:space="preserve"> Service information ”</w:t>
      </w:r>
    </w:p>
    <w:p w:rsidR="00A0375E" w:rsidRDefault="00F04BC8">
      <w:pPr>
        <w:numPr>
          <w:ilvl w:val="0"/>
          <w:numId w:val="128"/>
        </w:numPr>
        <w:shd w:val="clear" w:color="auto" w:fill="FFFFFF"/>
      </w:pPr>
      <w:r>
        <w:rPr>
          <w:sz w:val="21"/>
          <w:szCs w:val="21"/>
        </w:rPr>
        <w:lastRenderedPageBreak/>
        <w:t xml:space="preserve">Report type Name is </w:t>
      </w:r>
      <w:proofErr w:type="spellStart"/>
      <w:r>
        <w:rPr>
          <w:sz w:val="21"/>
          <w:szCs w:val="21"/>
        </w:rPr>
        <w:t>autopopulated</w:t>
      </w:r>
      <w:proofErr w:type="spellEnd"/>
      <w:r>
        <w:rPr>
          <w:sz w:val="21"/>
          <w:szCs w:val="21"/>
        </w:rPr>
        <w:t>.</w:t>
      </w:r>
    </w:p>
    <w:p w:rsidR="00A0375E" w:rsidRDefault="00F04BC8">
      <w:pPr>
        <w:numPr>
          <w:ilvl w:val="0"/>
          <w:numId w:val="128"/>
        </w:numPr>
        <w:shd w:val="clear" w:color="auto" w:fill="FFFFFF"/>
      </w:pPr>
      <w:r>
        <w:rPr>
          <w:sz w:val="21"/>
          <w:szCs w:val="21"/>
        </w:rPr>
        <w:t>Keep the Description as same.</w:t>
      </w:r>
    </w:p>
    <w:p w:rsidR="00A0375E" w:rsidRDefault="00F04BC8">
      <w:pPr>
        <w:numPr>
          <w:ilvl w:val="0"/>
          <w:numId w:val="128"/>
        </w:numPr>
        <w:shd w:val="clear" w:color="auto" w:fill="FFFFFF"/>
      </w:pPr>
      <w:r>
        <w:rPr>
          <w:sz w:val="21"/>
          <w:szCs w:val="21"/>
        </w:rPr>
        <w:t xml:space="preserve">Select Store in Category as </w:t>
      </w:r>
      <w:proofErr w:type="gramStart"/>
      <w:r>
        <w:rPr>
          <w:sz w:val="21"/>
          <w:szCs w:val="21"/>
        </w:rPr>
        <w:t>“ other</w:t>
      </w:r>
      <w:proofErr w:type="gramEnd"/>
      <w:r>
        <w:rPr>
          <w:sz w:val="21"/>
          <w:szCs w:val="21"/>
        </w:rPr>
        <w:t xml:space="preserve"> Reports ”</w:t>
      </w:r>
    </w:p>
    <w:p w:rsidR="00A0375E" w:rsidRDefault="00F04BC8">
      <w:pPr>
        <w:numPr>
          <w:ilvl w:val="0"/>
          <w:numId w:val="128"/>
        </w:numPr>
        <w:shd w:val="clear" w:color="auto" w:fill="FFFFFF"/>
      </w:pPr>
      <w:r>
        <w:rPr>
          <w:sz w:val="21"/>
          <w:szCs w:val="21"/>
        </w:rPr>
        <w:t xml:space="preserve">Select the deployment status as </w:t>
      </w:r>
      <w:proofErr w:type="gramStart"/>
      <w:r>
        <w:rPr>
          <w:sz w:val="21"/>
          <w:szCs w:val="21"/>
        </w:rPr>
        <w:t xml:space="preserve">“ </w:t>
      </w:r>
      <w:proofErr w:type="spellStart"/>
      <w:r>
        <w:rPr>
          <w:sz w:val="21"/>
          <w:szCs w:val="21"/>
        </w:rPr>
        <w:t>Depolyed</w:t>
      </w:r>
      <w:proofErr w:type="spellEnd"/>
      <w:proofErr w:type="gramEnd"/>
      <w:r>
        <w:rPr>
          <w:sz w:val="21"/>
          <w:szCs w:val="21"/>
        </w:rPr>
        <w:t xml:space="preserve"> ”, click on Next.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717800"/>
            <wp:effectExtent l="9525" t="9525" r="9525" b="9525"/>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8"/>
                    <a:srcRect/>
                    <a:stretch>
                      <a:fillRect/>
                    </a:stretch>
                  </pic:blipFill>
                  <pic:spPr>
                    <a:xfrm>
                      <a:off x="0" y="0"/>
                      <a:ext cx="5731200" cy="2717800"/>
                    </a:xfrm>
                    <a:prstGeom prst="rect">
                      <a:avLst/>
                    </a:prstGeom>
                    <a:ln w="9525">
                      <a:solidFill>
                        <a:srgbClr val="000000"/>
                      </a:solidFill>
                      <a:prstDash val="solid"/>
                    </a:ln>
                  </pic:spPr>
                </pic:pic>
              </a:graphicData>
            </a:graphic>
          </wp:inline>
        </w:drawing>
      </w:r>
    </w:p>
    <w:p w:rsidR="00A0375E" w:rsidRDefault="00F04BC8">
      <w:pPr>
        <w:numPr>
          <w:ilvl w:val="0"/>
          <w:numId w:val="46"/>
        </w:numPr>
        <w:shd w:val="clear" w:color="auto" w:fill="FFFFFF"/>
      </w:pPr>
      <w:proofErr w:type="gramStart"/>
      <w:r>
        <w:rPr>
          <w:sz w:val="21"/>
          <w:szCs w:val="21"/>
        </w:rPr>
        <w:t>now ,</w:t>
      </w:r>
      <w:proofErr w:type="gramEnd"/>
      <w:r>
        <w:rPr>
          <w:sz w:val="21"/>
          <w:szCs w:val="21"/>
        </w:rPr>
        <w:t xml:space="preserve"> Click on Related object box.</w:t>
      </w:r>
    </w:p>
    <w:p w:rsidR="00A0375E" w:rsidRDefault="00F04BC8">
      <w:pPr>
        <w:numPr>
          <w:ilvl w:val="0"/>
          <w:numId w:val="46"/>
        </w:numPr>
        <w:shd w:val="clear" w:color="auto" w:fill="FFFFFF"/>
      </w:pPr>
      <w:r>
        <w:rPr>
          <w:sz w:val="21"/>
          <w:szCs w:val="21"/>
        </w:rPr>
        <w:t>Click on Select Object, choose Appointment Object as shown in fig.</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311400"/>
            <wp:effectExtent l="9525" t="9525" r="9525" b="9525"/>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a:stretch>
                      <a:fillRect/>
                    </a:stretch>
                  </pic:blipFill>
                  <pic:spPr>
                    <a:xfrm>
                      <a:off x="0" y="0"/>
                      <a:ext cx="5731200" cy="2311400"/>
                    </a:xfrm>
                    <a:prstGeom prst="rect">
                      <a:avLst/>
                    </a:prstGeom>
                    <a:ln w="9525">
                      <a:solidFill>
                        <a:srgbClr val="000000"/>
                      </a:solidFill>
                      <a:prstDash val="solid"/>
                    </a:ln>
                  </pic:spPr>
                </pic:pic>
              </a:graphicData>
            </a:graphic>
          </wp:inline>
        </w:drawing>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3937000"/>
            <wp:effectExtent l="9525" t="9525" r="9525" b="9525"/>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731200" cy="3937000"/>
                    </a:xfrm>
                    <a:prstGeom prst="rect">
                      <a:avLst/>
                    </a:prstGeom>
                    <a:ln w="9525">
                      <a:solidFill>
                        <a:srgbClr val="000000"/>
                      </a:solidFill>
                      <a:prstDash val="solid"/>
                    </a:ln>
                  </pic:spPr>
                </pic:pic>
              </a:graphicData>
            </a:graphic>
          </wp:inline>
        </w:drawing>
      </w:r>
    </w:p>
    <w:p w:rsidR="00A0375E" w:rsidRDefault="00F04BC8">
      <w:pPr>
        <w:numPr>
          <w:ilvl w:val="0"/>
          <w:numId w:val="43"/>
        </w:numPr>
        <w:shd w:val="clear" w:color="auto" w:fill="FFFFFF"/>
      </w:pPr>
      <w:r>
        <w:rPr>
          <w:sz w:val="21"/>
          <w:szCs w:val="21"/>
        </w:rPr>
        <w:t>Again Click to relate another object.</w:t>
      </w:r>
    </w:p>
    <w:p w:rsidR="00A0375E" w:rsidRDefault="00F04BC8">
      <w:pPr>
        <w:numPr>
          <w:ilvl w:val="0"/>
          <w:numId w:val="43"/>
        </w:numPr>
        <w:shd w:val="clear" w:color="auto" w:fill="FFFFFF"/>
      </w:pPr>
      <w:r>
        <w:rPr>
          <w:sz w:val="21"/>
          <w:szCs w:val="21"/>
        </w:rPr>
        <w:t xml:space="preserve">And select the related object as </w:t>
      </w:r>
      <w:proofErr w:type="gramStart"/>
      <w:r>
        <w:rPr>
          <w:sz w:val="21"/>
          <w:szCs w:val="21"/>
        </w:rPr>
        <w:t>“ service</w:t>
      </w:r>
      <w:proofErr w:type="gramEnd"/>
      <w:r>
        <w:rPr>
          <w:sz w:val="21"/>
          <w:szCs w:val="21"/>
        </w:rPr>
        <w:t xml:space="preserve"> records”.</w:t>
      </w:r>
    </w:p>
    <w:p w:rsidR="00A0375E" w:rsidRDefault="00F04BC8">
      <w:pPr>
        <w:numPr>
          <w:ilvl w:val="0"/>
          <w:numId w:val="43"/>
        </w:numPr>
        <w:shd w:val="clear" w:color="auto" w:fill="FFFFFF"/>
      </w:pPr>
      <w:r>
        <w:rPr>
          <w:sz w:val="21"/>
          <w:szCs w:val="21"/>
        </w:rPr>
        <w:t xml:space="preserve">Repeat the process and select the related object as </w:t>
      </w:r>
      <w:proofErr w:type="gramStart"/>
      <w:r>
        <w:rPr>
          <w:sz w:val="21"/>
          <w:szCs w:val="21"/>
        </w:rPr>
        <w:t>“ Billing</w:t>
      </w:r>
      <w:proofErr w:type="gramEnd"/>
      <w:r>
        <w:rPr>
          <w:sz w:val="21"/>
          <w:szCs w:val="21"/>
        </w:rPr>
        <w:t xml:space="preserve"> details and feedback”.</w:t>
      </w:r>
    </w:p>
    <w:p w:rsidR="00A0375E" w:rsidRDefault="00F04BC8">
      <w:pPr>
        <w:numPr>
          <w:ilvl w:val="0"/>
          <w:numId w:val="43"/>
        </w:numPr>
        <w:shd w:val="clear" w:color="auto" w:fill="FFFFFF"/>
      </w:pPr>
      <w:r>
        <w:rPr>
          <w:sz w:val="21"/>
          <w:szCs w:val="21"/>
        </w:rPr>
        <w:t>And click on save.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2705100"/>
            <wp:effectExtent l="9525" t="9525" r="9525" b="9525"/>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5731200" cy="27051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pacing w:before="240" w:after="160" w:line="284" w:lineRule="auto"/>
        <w:rPr>
          <w:b/>
          <w:color w:val="2D2828"/>
          <w:sz w:val="38"/>
          <w:szCs w:val="38"/>
        </w:rPr>
      </w:pPr>
      <w:bookmarkStart w:id="53" w:name="_pji44nillilm" w:colFirst="0" w:colLast="0"/>
      <w:bookmarkEnd w:id="53"/>
      <w:r>
        <w:rPr>
          <w:b/>
          <w:color w:val="2D2828"/>
          <w:sz w:val="38"/>
          <w:szCs w:val="38"/>
        </w:rPr>
        <w:t>Create Report</w:t>
      </w:r>
    </w:p>
    <w:p w:rsidR="00A0375E" w:rsidRDefault="00F04BC8">
      <w:pPr>
        <w:shd w:val="clear" w:color="auto" w:fill="FFFFFF"/>
        <w:spacing w:before="40" w:line="288" w:lineRule="auto"/>
        <w:rPr>
          <w:b/>
          <w:sz w:val="21"/>
          <w:szCs w:val="21"/>
        </w:rPr>
      </w:pPr>
      <w:proofErr w:type="gramStart"/>
      <w:r>
        <w:rPr>
          <w:b/>
          <w:sz w:val="21"/>
          <w:szCs w:val="21"/>
        </w:rPr>
        <w:t>Note :</w:t>
      </w:r>
      <w:proofErr w:type="gramEnd"/>
      <w:r>
        <w:rPr>
          <w:b/>
          <w:sz w:val="21"/>
          <w:szCs w:val="21"/>
        </w:rPr>
        <w:t xml:space="preserve"> Before creating report, create latest “10” records in every object.</w:t>
      </w:r>
    </w:p>
    <w:p w:rsidR="00A0375E" w:rsidRDefault="00F04BC8">
      <w:pPr>
        <w:shd w:val="clear" w:color="auto" w:fill="FFFFFF"/>
        <w:spacing w:before="40" w:line="288" w:lineRule="auto"/>
        <w:rPr>
          <w:b/>
          <w:sz w:val="21"/>
          <w:szCs w:val="21"/>
        </w:rPr>
      </w:pPr>
      <w:r>
        <w:rPr>
          <w:b/>
          <w:sz w:val="21"/>
          <w:szCs w:val="21"/>
        </w:rPr>
        <w:t>Try to fill every field in each record for better experience.</w:t>
      </w:r>
    </w:p>
    <w:p w:rsidR="00A0375E" w:rsidRDefault="00A0375E"/>
    <w:p w:rsidR="00A0375E" w:rsidRDefault="00A0375E"/>
    <w:p w:rsidR="00A0375E" w:rsidRDefault="00F04BC8">
      <w:pPr>
        <w:numPr>
          <w:ilvl w:val="0"/>
          <w:numId w:val="92"/>
        </w:numPr>
        <w:shd w:val="clear" w:color="auto" w:fill="FFFFFF"/>
        <w:ind w:left="420"/>
      </w:pPr>
      <w:r>
        <w:rPr>
          <w:sz w:val="21"/>
          <w:szCs w:val="21"/>
        </w:rPr>
        <w:t xml:space="preserve">Go to the </w:t>
      </w:r>
      <w:proofErr w:type="gramStart"/>
      <w:r>
        <w:rPr>
          <w:sz w:val="21"/>
          <w:szCs w:val="21"/>
        </w:rPr>
        <w:t>app  &gt;</w:t>
      </w:r>
      <w:proofErr w:type="gramEnd"/>
      <w:r>
        <w:rPr>
          <w:sz w:val="21"/>
          <w:szCs w:val="21"/>
        </w:rPr>
        <w:t>&gt;  click on the reports tab</w:t>
      </w:r>
    </w:p>
    <w:p w:rsidR="00A0375E" w:rsidRDefault="00F04BC8">
      <w:pPr>
        <w:numPr>
          <w:ilvl w:val="0"/>
          <w:numId w:val="92"/>
        </w:numPr>
        <w:shd w:val="clear" w:color="auto" w:fill="FFFFFF"/>
        <w:ind w:left="420"/>
      </w:pPr>
      <w:r>
        <w:rPr>
          <w:sz w:val="21"/>
          <w:szCs w:val="21"/>
        </w:rPr>
        <w:t>Click New Report.</w:t>
      </w:r>
    </w:p>
    <w:p w:rsidR="00A0375E" w:rsidRDefault="00F04BC8">
      <w:pPr>
        <w:shd w:val="clear" w:color="auto" w:fill="FFFFFF"/>
        <w:spacing w:before="60" w:line="288" w:lineRule="auto"/>
        <w:ind w:left="420"/>
        <w:rPr>
          <w:sz w:val="21"/>
          <w:szCs w:val="21"/>
        </w:rPr>
      </w:pPr>
      <w:r>
        <w:rPr>
          <w:noProof/>
          <w:sz w:val="21"/>
          <w:szCs w:val="21"/>
        </w:rPr>
        <w:drawing>
          <wp:inline distT="114300" distB="114300" distL="114300" distR="114300">
            <wp:extent cx="5168900" cy="1676400"/>
            <wp:effectExtent l="9525" t="9525" r="9525" b="9525"/>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5168900" cy="1676400"/>
                    </a:xfrm>
                    <a:prstGeom prst="rect">
                      <a:avLst/>
                    </a:prstGeom>
                    <a:ln w="9525">
                      <a:solidFill>
                        <a:srgbClr val="000000"/>
                      </a:solidFill>
                      <a:prstDash val="solid"/>
                    </a:ln>
                  </pic:spPr>
                </pic:pic>
              </a:graphicData>
            </a:graphic>
          </wp:inline>
        </w:drawing>
      </w:r>
    </w:p>
    <w:p w:rsidR="00A0375E" w:rsidRDefault="00F04BC8">
      <w:pPr>
        <w:numPr>
          <w:ilvl w:val="0"/>
          <w:numId w:val="78"/>
        </w:numPr>
        <w:shd w:val="clear" w:color="auto" w:fill="FFFFFF"/>
        <w:ind w:left="420"/>
      </w:pPr>
      <w:r>
        <w:rPr>
          <w:sz w:val="21"/>
          <w:szCs w:val="21"/>
        </w:rPr>
        <w:t>Select the Category as other reports, search for Service Information, select that report, click on it. And click on start report.</w:t>
      </w:r>
    </w:p>
    <w:p w:rsidR="00A0375E" w:rsidRDefault="00F04BC8">
      <w:pPr>
        <w:shd w:val="clear" w:color="auto" w:fill="FFFFFF"/>
        <w:spacing w:before="60" w:line="288" w:lineRule="auto"/>
        <w:rPr>
          <w:sz w:val="21"/>
          <w:szCs w:val="21"/>
        </w:rPr>
      </w:pPr>
      <w:r>
        <w:rPr>
          <w:noProof/>
          <w:sz w:val="21"/>
          <w:szCs w:val="21"/>
        </w:rPr>
        <w:drawing>
          <wp:inline distT="114300" distB="114300" distL="114300" distR="114300">
            <wp:extent cx="5731200" cy="2235200"/>
            <wp:effectExtent l="9525" t="9525" r="9525" b="9525"/>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3"/>
                    <a:srcRect/>
                    <a:stretch>
                      <a:fillRect/>
                    </a:stretch>
                  </pic:blipFill>
                  <pic:spPr>
                    <a:xfrm>
                      <a:off x="0" y="0"/>
                      <a:ext cx="5731200" cy="2235200"/>
                    </a:xfrm>
                    <a:prstGeom prst="rect">
                      <a:avLst/>
                    </a:prstGeom>
                    <a:ln w="9525">
                      <a:solidFill>
                        <a:srgbClr val="000000"/>
                      </a:solidFill>
                      <a:prstDash val="solid"/>
                    </a:ln>
                  </pic:spPr>
                </pic:pic>
              </a:graphicData>
            </a:graphic>
          </wp:inline>
        </w:drawing>
      </w:r>
    </w:p>
    <w:p w:rsidR="00A0375E" w:rsidRDefault="00A0375E"/>
    <w:p w:rsidR="00A0375E" w:rsidRDefault="00F04BC8">
      <w:pPr>
        <w:numPr>
          <w:ilvl w:val="0"/>
          <w:numId w:val="51"/>
        </w:numPr>
        <w:shd w:val="clear" w:color="auto" w:fill="FFFFFF"/>
        <w:ind w:left="420"/>
      </w:pPr>
      <w:r>
        <w:rPr>
          <w:sz w:val="21"/>
          <w:szCs w:val="21"/>
        </w:rPr>
        <w:t xml:space="preserve">Their outline pane is opened </w:t>
      </w:r>
      <w:proofErr w:type="spellStart"/>
      <w:r>
        <w:rPr>
          <w:sz w:val="21"/>
          <w:szCs w:val="21"/>
        </w:rPr>
        <w:t>alredy</w:t>
      </w:r>
      <w:proofErr w:type="spellEnd"/>
      <w:r>
        <w:rPr>
          <w:sz w:val="21"/>
          <w:szCs w:val="21"/>
        </w:rPr>
        <w:t>, select the fields that mentioned below in column section.</w:t>
      </w:r>
    </w:p>
    <w:p w:rsidR="00A0375E" w:rsidRDefault="00F04BC8">
      <w:pPr>
        <w:numPr>
          <w:ilvl w:val="1"/>
          <w:numId w:val="51"/>
        </w:numPr>
      </w:pPr>
      <w:r>
        <w:rPr>
          <w:sz w:val="21"/>
          <w:szCs w:val="21"/>
        </w:rPr>
        <w:t>Customer name</w:t>
      </w:r>
    </w:p>
    <w:p w:rsidR="00A0375E" w:rsidRDefault="00F04BC8">
      <w:pPr>
        <w:numPr>
          <w:ilvl w:val="1"/>
          <w:numId w:val="51"/>
        </w:numPr>
      </w:pPr>
      <w:r>
        <w:rPr>
          <w:sz w:val="21"/>
          <w:szCs w:val="21"/>
        </w:rPr>
        <w:t>Appointment Date</w:t>
      </w:r>
    </w:p>
    <w:p w:rsidR="00A0375E" w:rsidRDefault="00F04BC8">
      <w:pPr>
        <w:numPr>
          <w:ilvl w:val="1"/>
          <w:numId w:val="51"/>
        </w:numPr>
      </w:pPr>
      <w:r>
        <w:rPr>
          <w:sz w:val="21"/>
          <w:szCs w:val="21"/>
        </w:rPr>
        <w:t>Service Status</w:t>
      </w:r>
    </w:p>
    <w:p w:rsidR="00A0375E" w:rsidRDefault="00F04BC8">
      <w:pPr>
        <w:numPr>
          <w:ilvl w:val="1"/>
          <w:numId w:val="51"/>
        </w:numPr>
      </w:pPr>
      <w:r>
        <w:rPr>
          <w:sz w:val="21"/>
          <w:szCs w:val="21"/>
        </w:rPr>
        <w:t>Payment paid</w:t>
      </w:r>
    </w:p>
    <w:p w:rsidR="00A0375E" w:rsidRDefault="00F04BC8">
      <w:pPr>
        <w:numPr>
          <w:ilvl w:val="0"/>
          <w:numId w:val="51"/>
        </w:numPr>
        <w:shd w:val="clear" w:color="auto" w:fill="FFFFFF"/>
        <w:ind w:left="420"/>
      </w:pPr>
      <w:r>
        <w:rPr>
          <w:sz w:val="21"/>
          <w:szCs w:val="21"/>
        </w:rPr>
        <w:t>Remove the unnecessary fields.</w:t>
      </w:r>
    </w:p>
    <w:p w:rsidR="00A0375E" w:rsidRDefault="00F04BC8">
      <w:pPr>
        <w:numPr>
          <w:ilvl w:val="0"/>
          <w:numId w:val="51"/>
        </w:numPr>
        <w:shd w:val="clear" w:color="auto" w:fill="FFFFFF"/>
        <w:ind w:left="420"/>
      </w:pPr>
      <w:r>
        <w:rPr>
          <w:sz w:val="21"/>
          <w:szCs w:val="21"/>
        </w:rPr>
        <w:t>Select the fields that mentioned below in GROUP ROWS section.</w:t>
      </w:r>
    </w:p>
    <w:p w:rsidR="00A0375E" w:rsidRDefault="00F04BC8">
      <w:pPr>
        <w:numPr>
          <w:ilvl w:val="1"/>
          <w:numId w:val="51"/>
        </w:numPr>
      </w:pPr>
      <w:r>
        <w:rPr>
          <w:sz w:val="21"/>
          <w:szCs w:val="21"/>
        </w:rPr>
        <w:t>Rating for Service</w:t>
      </w:r>
    </w:p>
    <w:p w:rsidR="00A0375E" w:rsidRDefault="00F04BC8">
      <w:pPr>
        <w:numPr>
          <w:ilvl w:val="0"/>
          <w:numId w:val="51"/>
        </w:numPr>
        <w:shd w:val="clear" w:color="auto" w:fill="FFFFFF"/>
      </w:pPr>
      <w:r>
        <w:rPr>
          <w:sz w:val="21"/>
          <w:szCs w:val="21"/>
        </w:rPr>
        <w:t>Select the fields that mentioned below in GROUP ROWS section.</w:t>
      </w:r>
    </w:p>
    <w:p w:rsidR="00A0375E" w:rsidRDefault="00F04BC8">
      <w:pPr>
        <w:numPr>
          <w:ilvl w:val="1"/>
          <w:numId w:val="51"/>
        </w:numPr>
      </w:pPr>
      <w:r>
        <w:rPr>
          <w:sz w:val="21"/>
          <w:szCs w:val="21"/>
        </w:rPr>
        <w:t>Payment Status</w:t>
      </w:r>
    </w:p>
    <w:p w:rsidR="00A0375E" w:rsidRDefault="00F04BC8">
      <w:pPr>
        <w:numPr>
          <w:ilvl w:val="0"/>
          <w:numId w:val="51"/>
        </w:numPr>
        <w:shd w:val="clear" w:color="auto" w:fill="FFFFFF"/>
      </w:pPr>
      <w:r>
        <w:rPr>
          <w:sz w:val="21"/>
          <w:szCs w:val="21"/>
        </w:rPr>
        <w:t xml:space="preserve">Click on Add </w:t>
      </w:r>
      <w:proofErr w:type="gramStart"/>
      <w:r>
        <w:rPr>
          <w:sz w:val="21"/>
          <w:szCs w:val="21"/>
        </w:rPr>
        <w:t>Chart ,</w:t>
      </w:r>
      <w:proofErr w:type="gramEnd"/>
      <w:r>
        <w:rPr>
          <w:sz w:val="21"/>
          <w:szCs w:val="21"/>
        </w:rPr>
        <w:t xml:space="preserve"> Select the Line Chart.</w:t>
      </w:r>
    </w:p>
    <w:p w:rsidR="00A0375E" w:rsidRDefault="00A0375E"/>
    <w:p w:rsidR="00A0375E" w:rsidRDefault="00F04BC8">
      <w:pPr>
        <w:numPr>
          <w:ilvl w:val="0"/>
          <w:numId w:val="96"/>
        </w:numPr>
        <w:shd w:val="clear" w:color="auto" w:fill="FFFFFF"/>
        <w:ind w:left="420"/>
      </w:pPr>
      <w:r>
        <w:rPr>
          <w:sz w:val="21"/>
          <w:szCs w:val="21"/>
        </w:rPr>
        <w:t xml:space="preserve">Click on save, Give the report </w:t>
      </w:r>
      <w:proofErr w:type="gramStart"/>
      <w:r>
        <w:rPr>
          <w:sz w:val="21"/>
          <w:szCs w:val="21"/>
        </w:rPr>
        <w:t>Name :</w:t>
      </w:r>
      <w:proofErr w:type="gramEnd"/>
      <w:r>
        <w:rPr>
          <w:sz w:val="21"/>
          <w:szCs w:val="21"/>
        </w:rPr>
        <w:t xml:space="preserve"> New Service information Report</w:t>
      </w:r>
    </w:p>
    <w:p w:rsidR="00A0375E" w:rsidRDefault="00F04BC8">
      <w:pPr>
        <w:numPr>
          <w:ilvl w:val="0"/>
          <w:numId w:val="96"/>
        </w:numPr>
        <w:shd w:val="clear" w:color="auto" w:fill="FFFFFF"/>
        <w:ind w:left="420"/>
      </w:pPr>
      <w:r>
        <w:rPr>
          <w:sz w:val="21"/>
          <w:szCs w:val="21"/>
        </w:rPr>
        <w:t>Report unique Name is auto populated.</w:t>
      </w:r>
    </w:p>
    <w:p w:rsidR="00A0375E" w:rsidRDefault="00F04BC8">
      <w:pPr>
        <w:numPr>
          <w:ilvl w:val="0"/>
          <w:numId w:val="96"/>
        </w:numPr>
        <w:shd w:val="clear" w:color="auto" w:fill="FFFFFF"/>
        <w:ind w:left="420"/>
      </w:pPr>
      <w:r>
        <w:rPr>
          <w:sz w:val="21"/>
          <w:szCs w:val="21"/>
        </w:rPr>
        <w:t>Select the folder the created and Click on save.</w:t>
      </w:r>
    </w:p>
    <w:p w:rsidR="00A0375E" w:rsidRDefault="00F04BC8">
      <w:pPr>
        <w:shd w:val="clear" w:color="auto" w:fill="FFFFFF"/>
        <w:spacing w:before="60" w:line="288" w:lineRule="auto"/>
        <w:rPr>
          <w:sz w:val="21"/>
          <w:szCs w:val="21"/>
        </w:rPr>
      </w:pPr>
      <w:r>
        <w:rPr>
          <w:noProof/>
          <w:sz w:val="21"/>
          <w:szCs w:val="21"/>
        </w:rPr>
        <w:lastRenderedPageBreak/>
        <w:drawing>
          <wp:inline distT="114300" distB="114300" distL="114300" distR="114300">
            <wp:extent cx="5731200" cy="2311400"/>
            <wp:effectExtent l="9525" t="9525" r="9525" b="9525"/>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4"/>
                    <a:srcRect/>
                    <a:stretch>
                      <a:fillRect/>
                    </a:stretch>
                  </pic:blipFill>
                  <pic:spPr>
                    <a:xfrm>
                      <a:off x="0" y="0"/>
                      <a:ext cx="5731200" cy="2311400"/>
                    </a:xfrm>
                    <a:prstGeom prst="rect">
                      <a:avLst/>
                    </a:prstGeom>
                    <a:ln w="9525">
                      <a:solidFill>
                        <a:srgbClr val="000000"/>
                      </a:solidFill>
                      <a:prstDash val="solid"/>
                    </a:ln>
                  </pic:spPr>
                </pic:pic>
              </a:graphicData>
            </a:graphic>
          </wp:inline>
        </w:drawing>
      </w:r>
    </w:p>
    <w:p w:rsidR="00A0375E" w:rsidRDefault="00F04BC8">
      <w:pPr>
        <w:shd w:val="clear" w:color="auto" w:fill="FFFFFF"/>
        <w:spacing w:before="60" w:line="288" w:lineRule="auto"/>
        <w:rPr>
          <w:sz w:val="21"/>
          <w:szCs w:val="21"/>
        </w:rPr>
      </w:pPr>
      <w:r>
        <w:rPr>
          <w:noProof/>
          <w:sz w:val="21"/>
          <w:szCs w:val="21"/>
        </w:rPr>
        <w:drawing>
          <wp:inline distT="114300" distB="114300" distL="114300" distR="114300">
            <wp:extent cx="5731200" cy="2679700"/>
            <wp:effectExtent l="9525" t="9525" r="9525" b="9525"/>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5"/>
                    <a:srcRect/>
                    <a:stretch>
                      <a:fillRect/>
                    </a:stretch>
                  </pic:blipFill>
                  <pic:spPr>
                    <a:xfrm>
                      <a:off x="0" y="0"/>
                      <a:ext cx="5731200" cy="26797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300" w:after="160" w:line="360" w:lineRule="auto"/>
        <w:rPr>
          <w:b/>
          <w:color w:val="2D2828"/>
          <w:sz w:val="38"/>
          <w:szCs w:val="38"/>
        </w:rPr>
      </w:pPr>
      <w:bookmarkStart w:id="54" w:name="_glbjpzrqv4i" w:colFirst="0" w:colLast="0"/>
      <w:bookmarkEnd w:id="54"/>
      <w:r>
        <w:rPr>
          <w:b/>
          <w:color w:val="2D2828"/>
          <w:sz w:val="38"/>
          <w:szCs w:val="38"/>
        </w:rPr>
        <w:t>Dashboards</w:t>
      </w:r>
    </w:p>
    <w:p w:rsidR="00A0375E" w:rsidRDefault="00F04BC8">
      <w:pPr>
        <w:shd w:val="clear" w:color="auto" w:fill="FFFFFF"/>
        <w:spacing w:line="331" w:lineRule="auto"/>
        <w:rPr>
          <w:sz w:val="21"/>
          <w:szCs w:val="21"/>
        </w:rPr>
      </w:pPr>
      <w:r>
        <w:rPr>
          <w:sz w:val="21"/>
          <w:szCs w:val="21"/>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A0375E" w:rsidRDefault="00F04BC8">
      <w:pPr>
        <w:pStyle w:val="Heading3"/>
        <w:keepNext w:val="0"/>
        <w:keepLines w:val="0"/>
        <w:shd w:val="clear" w:color="auto" w:fill="FFFFFF"/>
        <w:spacing w:before="240" w:after="160" w:line="284" w:lineRule="auto"/>
        <w:rPr>
          <w:b/>
          <w:color w:val="2D2828"/>
          <w:sz w:val="38"/>
          <w:szCs w:val="38"/>
        </w:rPr>
      </w:pPr>
      <w:bookmarkStart w:id="55" w:name="_lw4rz4d2iw72" w:colFirst="0" w:colLast="0"/>
      <w:bookmarkEnd w:id="55"/>
      <w:r>
        <w:rPr>
          <w:b/>
          <w:color w:val="2D2828"/>
          <w:sz w:val="38"/>
          <w:szCs w:val="38"/>
        </w:rPr>
        <w:t>Create Dashboard Folder</w:t>
      </w:r>
    </w:p>
    <w:p w:rsidR="00A0375E" w:rsidRDefault="00F04BC8">
      <w:pPr>
        <w:numPr>
          <w:ilvl w:val="0"/>
          <w:numId w:val="122"/>
        </w:numPr>
        <w:ind w:left="420"/>
      </w:pPr>
      <w:r>
        <w:rPr>
          <w:sz w:val="21"/>
          <w:szCs w:val="21"/>
        </w:rPr>
        <w:t>Click on the app launcher and search for dashboard.</w:t>
      </w:r>
    </w:p>
    <w:p w:rsidR="00A0375E" w:rsidRDefault="00F04BC8">
      <w:pPr>
        <w:numPr>
          <w:ilvl w:val="0"/>
          <w:numId w:val="122"/>
        </w:numPr>
        <w:ind w:left="420"/>
      </w:pPr>
      <w:r>
        <w:rPr>
          <w:sz w:val="21"/>
          <w:szCs w:val="21"/>
        </w:rPr>
        <w:t>Click on dashboard tab.</w:t>
      </w:r>
    </w:p>
    <w:p w:rsidR="00A0375E" w:rsidRDefault="00F04BC8">
      <w:pPr>
        <w:numPr>
          <w:ilvl w:val="0"/>
          <w:numId w:val="122"/>
        </w:numPr>
        <w:ind w:left="420"/>
      </w:pPr>
      <w:r>
        <w:rPr>
          <w:sz w:val="21"/>
          <w:szCs w:val="21"/>
        </w:rPr>
        <w:t xml:space="preserve">Click new folder, give the folder label as </w:t>
      </w:r>
      <w:proofErr w:type="gramStart"/>
      <w:r>
        <w:rPr>
          <w:sz w:val="21"/>
          <w:szCs w:val="21"/>
        </w:rPr>
        <w:t>“ Service</w:t>
      </w:r>
      <w:proofErr w:type="gramEnd"/>
      <w:r>
        <w:rPr>
          <w:sz w:val="21"/>
          <w:szCs w:val="21"/>
        </w:rPr>
        <w:t xml:space="preserve"> Rating dashboard”.</w:t>
      </w:r>
    </w:p>
    <w:p w:rsidR="00A0375E" w:rsidRDefault="00F04BC8">
      <w:pPr>
        <w:numPr>
          <w:ilvl w:val="0"/>
          <w:numId w:val="122"/>
        </w:numPr>
        <w:ind w:left="420"/>
      </w:pPr>
      <w:r>
        <w:rPr>
          <w:sz w:val="21"/>
          <w:szCs w:val="21"/>
        </w:rPr>
        <w:t>Folder unique name will be auto populated.</w:t>
      </w:r>
    </w:p>
    <w:p w:rsidR="00A0375E" w:rsidRDefault="00F04BC8">
      <w:pPr>
        <w:numPr>
          <w:ilvl w:val="0"/>
          <w:numId w:val="122"/>
        </w:numPr>
        <w:ind w:left="420"/>
      </w:pPr>
      <w:r>
        <w:rPr>
          <w:sz w:val="21"/>
          <w:szCs w:val="21"/>
        </w:rPr>
        <w:t>Click save.</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794000"/>
            <wp:effectExtent l="9525" t="9525" r="9525" b="9525"/>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5731200" cy="2794000"/>
                    </a:xfrm>
                    <a:prstGeom prst="rect">
                      <a:avLst/>
                    </a:prstGeom>
                    <a:ln w="9525">
                      <a:solidFill>
                        <a:srgbClr val="000000"/>
                      </a:solidFill>
                      <a:prstDash val="solid"/>
                    </a:ln>
                  </pic:spPr>
                </pic:pic>
              </a:graphicData>
            </a:graphic>
          </wp:inline>
        </w:drawing>
      </w:r>
    </w:p>
    <w:p w:rsidR="00A0375E" w:rsidRDefault="00F04BC8">
      <w:pPr>
        <w:numPr>
          <w:ilvl w:val="0"/>
          <w:numId w:val="66"/>
        </w:numPr>
        <w:ind w:left="420"/>
      </w:pPr>
      <w:r>
        <w:rPr>
          <w:sz w:val="21"/>
          <w:szCs w:val="21"/>
        </w:rPr>
        <w:t>Follow the same steps, from Reports Milestone and Activity 2, and provide the sharing settings for the folder that was just created.</w:t>
      </w:r>
    </w:p>
    <w:p w:rsidR="00A0375E" w:rsidRDefault="00F04BC8">
      <w:pPr>
        <w:pStyle w:val="Heading3"/>
        <w:keepNext w:val="0"/>
        <w:keepLines w:val="0"/>
        <w:spacing w:before="240" w:after="160" w:line="284" w:lineRule="auto"/>
        <w:rPr>
          <w:b/>
          <w:color w:val="2D2828"/>
          <w:sz w:val="38"/>
          <w:szCs w:val="38"/>
        </w:rPr>
      </w:pPr>
      <w:bookmarkStart w:id="56" w:name="_73yfone41qy0" w:colFirst="0" w:colLast="0"/>
      <w:bookmarkEnd w:id="56"/>
      <w:r>
        <w:rPr>
          <w:b/>
          <w:color w:val="2D2828"/>
          <w:sz w:val="38"/>
          <w:szCs w:val="38"/>
        </w:rPr>
        <w:t>Create Dashboard</w:t>
      </w:r>
    </w:p>
    <w:p w:rsidR="00A0375E" w:rsidRDefault="00F04BC8">
      <w:pPr>
        <w:numPr>
          <w:ilvl w:val="0"/>
          <w:numId w:val="36"/>
        </w:numPr>
        <w:shd w:val="clear" w:color="auto" w:fill="FFFFFF"/>
        <w:ind w:left="420"/>
      </w:pPr>
      <w:r>
        <w:rPr>
          <w:sz w:val="21"/>
          <w:szCs w:val="21"/>
        </w:rPr>
        <w:t>Go to the app &gt;</w:t>
      </w:r>
      <w:proofErr w:type="gramStart"/>
      <w:r>
        <w:rPr>
          <w:sz w:val="21"/>
          <w:szCs w:val="21"/>
        </w:rPr>
        <w:t>&gt;  click</w:t>
      </w:r>
      <w:proofErr w:type="gramEnd"/>
      <w:r>
        <w:rPr>
          <w:sz w:val="21"/>
          <w:szCs w:val="21"/>
        </w:rPr>
        <w:t xml:space="preserve"> on the Dashboards tabs.</w:t>
      </w:r>
    </w:p>
    <w:p w:rsidR="00A0375E" w:rsidRDefault="00F04BC8">
      <w:pPr>
        <w:numPr>
          <w:ilvl w:val="0"/>
          <w:numId w:val="36"/>
        </w:numPr>
        <w:shd w:val="clear" w:color="auto" w:fill="FFFFFF"/>
        <w:ind w:left="420"/>
      </w:pPr>
      <w:r>
        <w:rPr>
          <w:sz w:val="21"/>
          <w:szCs w:val="21"/>
        </w:rPr>
        <w:t>Give a Name and select the folder that created, and click on create.</w:t>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731200" cy="3289300"/>
            <wp:effectExtent l="9525" t="9525" r="9525" b="9525"/>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7"/>
                    <a:srcRect/>
                    <a:stretch>
                      <a:fillRect/>
                    </a:stretch>
                  </pic:blipFill>
                  <pic:spPr>
                    <a:xfrm>
                      <a:off x="0" y="0"/>
                      <a:ext cx="5731200" cy="3289300"/>
                    </a:xfrm>
                    <a:prstGeom prst="rect">
                      <a:avLst/>
                    </a:prstGeom>
                    <a:ln w="9525">
                      <a:solidFill>
                        <a:srgbClr val="000000"/>
                      </a:solidFill>
                      <a:prstDash val="solid"/>
                    </a:ln>
                  </pic:spPr>
                </pic:pic>
              </a:graphicData>
            </a:graphic>
          </wp:inline>
        </w:drawing>
      </w:r>
    </w:p>
    <w:p w:rsidR="00A0375E" w:rsidRDefault="00F04BC8">
      <w:pPr>
        <w:numPr>
          <w:ilvl w:val="0"/>
          <w:numId w:val="93"/>
        </w:numPr>
        <w:shd w:val="clear" w:color="auto" w:fill="FFFFFF"/>
        <w:ind w:left="420"/>
      </w:pPr>
      <w:r>
        <w:rPr>
          <w:sz w:val="21"/>
          <w:szCs w:val="21"/>
        </w:rPr>
        <w:t>Select add component.</w:t>
      </w:r>
    </w:p>
    <w:p w:rsidR="00A0375E" w:rsidRDefault="00F04BC8">
      <w:pPr>
        <w:shd w:val="clear" w:color="auto" w:fill="FFFFFF"/>
        <w:spacing w:before="40" w:line="288" w:lineRule="auto"/>
        <w:ind w:left="420"/>
        <w:rPr>
          <w:sz w:val="21"/>
          <w:szCs w:val="21"/>
        </w:rPr>
      </w:pPr>
      <w:r>
        <w:rPr>
          <w:noProof/>
          <w:sz w:val="21"/>
          <w:szCs w:val="21"/>
        </w:rPr>
        <w:drawing>
          <wp:inline distT="114300" distB="114300" distL="114300" distR="114300">
            <wp:extent cx="5731200" cy="533400"/>
            <wp:effectExtent l="9525" t="9525" r="9525" b="9525"/>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8"/>
                    <a:srcRect/>
                    <a:stretch>
                      <a:fillRect/>
                    </a:stretch>
                  </pic:blipFill>
                  <pic:spPr>
                    <a:xfrm>
                      <a:off x="0" y="0"/>
                      <a:ext cx="5731200" cy="533400"/>
                    </a:xfrm>
                    <a:prstGeom prst="rect">
                      <a:avLst/>
                    </a:prstGeom>
                    <a:ln w="9525">
                      <a:solidFill>
                        <a:srgbClr val="000000"/>
                      </a:solidFill>
                      <a:prstDash val="solid"/>
                    </a:ln>
                  </pic:spPr>
                </pic:pic>
              </a:graphicData>
            </a:graphic>
          </wp:inline>
        </w:drawing>
      </w:r>
    </w:p>
    <w:p w:rsidR="00A0375E" w:rsidRDefault="00F04BC8">
      <w:pPr>
        <w:numPr>
          <w:ilvl w:val="0"/>
          <w:numId w:val="69"/>
        </w:numPr>
        <w:shd w:val="clear" w:color="auto" w:fill="FFFFFF"/>
        <w:ind w:left="420"/>
      </w:pPr>
      <w:r>
        <w:rPr>
          <w:sz w:val="21"/>
          <w:szCs w:val="21"/>
        </w:rPr>
        <w:t>Select a Report and click on select.</w:t>
      </w:r>
    </w:p>
    <w:p w:rsidR="00A0375E" w:rsidRDefault="00F04BC8">
      <w:pPr>
        <w:shd w:val="clear" w:color="auto" w:fill="FFFFFF"/>
        <w:spacing w:before="40" w:line="288" w:lineRule="auto"/>
        <w:ind w:left="420"/>
        <w:rPr>
          <w:sz w:val="21"/>
          <w:szCs w:val="21"/>
        </w:rPr>
      </w:pPr>
      <w:r>
        <w:rPr>
          <w:noProof/>
          <w:sz w:val="21"/>
          <w:szCs w:val="21"/>
        </w:rPr>
        <w:lastRenderedPageBreak/>
        <w:drawing>
          <wp:inline distT="114300" distB="114300" distL="114300" distR="114300">
            <wp:extent cx="5731200" cy="1892300"/>
            <wp:effectExtent l="9525" t="9525" r="9525" b="9525"/>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9"/>
                    <a:srcRect/>
                    <a:stretch>
                      <a:fillRect/>
                    </a:stretch>
                  </pic:blipFill>
                  <pic:spPr>
                    <a:xfrm>
                      <a:off x="0" y="0"/>
                      <a:ext cx="5731200" cy="1892300"/>
                    </a:xfrm>
                    <a:prstGeom prst="rect">
                      <a:avLst/>
                    </a:prstGeom>
                    <a:ln w="9525">
                      <a:solidFill>
                        <a:srgbClr val="000000"/>
                      </a:solidFill>
                      <a:prstDash val="solid"/>
                    </a:ln>
                  </pic:spPr>
                </pic:pic>
              </a:graphicData>
            </a:graphic>
          </wp:inline>
        </w:drawing>
      </w:r>
    </w:p>
    <w:p w:rsidR="00A0375E" w:rsidRDefault="00F04BC8">
      <w:pPr>
        <w:numPr>
          <w:ilvl w:val="0"/>
          <w:numId w:val="24"/>
        </w:numPr>
        <w:shd w:val="clear" w:color="auto" w:fill="FFFFFF"/>
        <w:ind w:left="420"/>
      </w:pPr>
      <w:r>
        <w:rPr>
          <w:sz w:val="21"/>
          <w:szCs w:val="21"/>
        </w:rPr>
        <w:t>Select the Line Chart. Change the theme.</w:t>
      </w:r>
    </w:p>
    <w:p w:rsidR="00A0375E" w:rsidRDefault="00F04BC8">
      <w:pPr>
        <w:numPr>
          <w:ilvl w:val="0"/>
          <w:numId w:val="24"/>
        </w:numPr>
        <w:shd w:val="clear" w:color="auto" w:fill="FFFFFF"/>
        <w:ind w:left="420"/>
      </w:pPr>
      <w:r>
        <w:rPr>
          <w:sz w:val="21"/>
          <w:szCs w:val="21"/>
        </w:rPr>
        <w:t>Click Add then click on Save and then click on Done.</w:t>
      </w:r>
    </w:p>
    <w:p w:rsidR="00A0375E" w:rsidRDefault="00F04BC8">
      <w:pPr>
        <w:numPr>
          <w:ilvl w:val="0"/>
          <w:numId w:val="24"/>
        </w:numPr>
        <w:shd w:val="clear" w:color="auto" w:fill="FFFFFF"/>
        <w:ind w:left="420"/>
      </w:pPr>
      <w:r>
        <w:rPr>
          <w:sz w:val="21"/>
          <w:szCs w:val="21"/>
        </w:rPr>
        <w:t>Preview is shown below.</w:t>
      </w:r>
    </w:p>
    <w:p w:rsidR="00A0375E" w:rsidRDefault="00F04BC8">
      <w:pPr>
        <w:shd w:val="clear" w:color="auto" w:fill="FFFFFF"/>
        <w:spacing w:before="40" w:line="288" w:lineRule="auto"/>
        <w:rPr>
          <w:sz w:val="21"/>
          <w:szCs w:val="21"/>
        </w:rPr>
      </w:pPr>
      <w:r>
        <w:rPr>
          <w:noProof/>
          <w:sz w:val="21"/>
          <w:szCs w:val="21"/>
        </w:rPr>
        <w:drawing>
          <wp:inline distT="114300" distB="114300" distL="114300" distR="114300">
            <wp:extent cx="5731200" cy="4241800"/>
            <wp:effectExtent l="9525" t="9525" r="9525" b="9525"/>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0"/>
                    <a:srcRect/>
                    <a:stretch>
                      <a:fillRect/>
                    </a:stretch>
                  </pic:blipFill>
                  <pic:spPr>
                    <a:xfrm>
                      <a:off x="0" y="0"/>
                      <a:ext cx="5731200" cy="4241800"/>
                    </a:xfrm>
                    <a:prstGeom prst="rect">
                      <a:avLst/>
                    </a:prstGeom>
                    <a:ln w="9525">
                      <a:solidFill>
                        <a:srgbClr val="000000"/>
                      </a:solidFill>
                      <a:prstDash val="solid"/>
                    </a:ln>
                  </pic:spPr>
                </pic:pic>
              </a:graphicData>
            </a:graphic>
          </wp:inline>
        </w:drawing>
      </w:r>
    </w:p>
    <w:p w:rsidR="00A0375E" w:rsidRDefault="00F04BC8">
      <w:pPr>
        <w:numPr>
          <w:ilvl w:val="0"/>
          <w:numId w:val="117"/>
        </w:numPr>
        <w:shd w:val="clear" w:color="auto" w:fill="FFFFFF"/>
        <w:ind w:left="420"/>
      </w:pPr>
      <w:r>
        <w:rPr>
          <w:sz w:val="21"/>
          <w:szCs w:val="21"/>
        </w:rPr>
        <w:t xml:space="preserve">After that Click on </w:t>
      </w:r>
      <w:proofErr w:type="spellStart"/>
      <w:r>
        <w:rPr>
          <w:sz w:val="21"/>
          <w:szCs w:val="21"/>
        </w:rPr>
        <w:t>Subcribe</w:t>
      </w:r>
      <w:proofErr w:type="spellEnd"/>
      <w:r>
        <w:rPr>
          <w:sz w:val="21"/>
          <w:szCs w:val="21"/>
        </w:rPr>
        <w:t xml:space="preserve"> on top right.</w:t>
      </w:r>
    </w:p>
    <w:p w:rsidR="00A0375E" w:rsidRDefault="00F04BC8">
      <w:pPr>
        <w:numPr>
          <w:ilvl w:val="0"/>
          <w:numId w:val="117"/>
        </w:numPr>
        <w:shd w:val="clear" w:color="auto" w:fill="FFFFFF"/>
        <w:ind w:left="420"/>
      </w:pPr>
      <w:r>
        <w:rPr>
          <w:sz w:val="21"/>
          <w:szCs w:val="21"/>
        </w:rPr>
        <w:t xml:space="preserve">Set the Frequency as </w:t>
      </w:r>
      <w:proofErr w:type="gramStart"/>
      <w:r>
        <w:rPr>
          <w:sz w:val="21"/>
          <w:szCs w:val="21"/>
        </w:rPr>
        <w:t>“ weekly</w:t>
      </w:r>
      <w:proofErr w:type="gramEnd"/>
      <w:r>
        <w:rPr>
          <w:sz w:val="21"/>
          <w:szCs w:val="21"/>
        </w:rPr>
        <w:t xml:space="preserve"> ”.</w:t>
      </w:r>
    </w:p>
    <w:p w:rsidR="00A0375E" w:rsidRDefault="00F04BC8">
      <w:pPr>
        <w:numPr>
          <w:ilvl w:val="0"/>
          <w:numId w:val="117"/>
        </w:numPr>
        <w:shd w:val="clear" w:color="auto" w:fill="FFFFFF"/>
        <w:ind w:left="420"/>
      </w:pPr>
      <w:r>
        <w:rPr>
          <w:sz w:val="21"/>
          <w:szCs w:val="21"/>
        </w:rPr>
        <w:t xml:space="preserve">Set a day as </w:t>
      </w:r>
      <w:proofErr w:type="spellStart"/>
      <w:r>
        <w:rPr>
          <w:sz w:val="21"/>
          <w:szCs w:val="21"/>
        </w:rPr>
        <w:t>monday</w:t>
      </w:r>
      <w:proofErr w:type="spellEnd"/>
      <w:r>
        <w:rPr>
          <w:sz w:val="21"/>
          <w:szCs w:val="21"/>
        </w:rPr>
        <w:t>.</w:t>
      </w:r>
    </w:p>
    <w:p w:rsidR="00A0375E" w:rsidRDefault="00F04BC8">
      <w:pPr>
        <w:numPr>
          <w:ilvl w:val="0"/>
          <w:numId w:val="117"/>
        </w:numPr>
        <w:shd w:val="clear" w:color="auto" w:fill="FFFFFF"/>
        <w:ind w:left="420"/>
      </w:pPr>
      <w:r>
        <w:rPr>
          <w:sz w:val="21"/>
          <w:szCs w:val="21"/>
        </w:rPr>
        <w:t>And Click on save.</w:t>
      </w:r>
    </w:p>
    <w:p w:rsidR="00A0375E" w:rsidRDefault="00F04BC8">
      <w:pPr>
        <w:shd w:val="clear" w:color="auto" w:fill="FFFFFF"/>
        <w:spacing w:before="40" w:line="288" w:lineRule="auto"/>
        <w:rPr>
          <w:sz w:val="21"/>
          <w:szCs w:val="21"/>
        </w:rPr>
      </w:pPr>
      <w:r>
        <w:rPr>
          <w:noProof/>
          <w:sz w:val="21"/>
          <w:szCs w:val="21"/>
        </w:rPr>
        <w:lastRenderedPageBreak/>
        <w:drawing>
          <wp:inline distT="114300" distB="114300" distL="114300" distR="114300">
            <wp:extent cx="5731200" cy="3962400"/>
            <wp:effectExtent l="9525" t="9525" r="9525" b="9525"/>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1"/>
                    <a:srcRect/>
                    <a:stretch>
                      <a:fillRect/>
                    </a:stretch>
                  </pic:blipFill>
                  <pic:spPr>
                    <a:xfrm>
                      <a:off x="0" y="0"/>
                      <a:ext cx="5731200" cy="3962400"/>
                    </a:xfrm>
                    <a:prstGeom prst="rect">
                      <a:avLst/>
                    </a:prstGeom>
                    <a:ln w="9525">
                      <a:solidFill>
                        <a:srgbClr val="000000"/>
                      </a:solidFill>
                      <a:prstDash val="solid"/>
                    </a:ln>
                  </pic:spPr>
                </pic:pic>
              </a:graphicData>
            </a:graphic>
          </wp:inline>
        </w:drawing>
      </w:r>
    </w:p>
    <w:p w:rsidR="00A0375E" w:rsidRDefault="00A0375E"/>
    <w:p w:rsidR="00A0375E" w:rsidRDefault="00F04BC8">
      <w:pPr>
        <w:pStyle w:val="Heading3"/>
        <w:keepNext w:val="0"/>
        <w:keepLines w:val="0"/>
        <w:shd w:val="clear" w:color="auto" w:fill="FFFFFF"/>
        <w:spacing w:before="300" w:after="160" w:line="360" w:lineRule="auto"/>
        <w:rPr>
          <w:b/>
          <w:color w:val="2D2828"/>
          <w:sz w:val="38"/>
          <w:szCs w:val="38"/>
        </w:rPr>
      </w:pPr>
      <w:bookmarkStart w:id="57" w:name="_kga0fxyi4u0p" w:colFirst="0" w:colLast="0"/>
      <w:bookmarkEnd w:id="57"/>
      <w:r>
        <w:rPr>
          <w:b/>
          <w:color w:val="2D2828"/>
          <w:sz w:val="38"/>
          <w:szCs w:val="38"/>
        </w:rPr>
        <w:t>User Adoption</w:t>
      </w:r>
    </w:p>
    <w:p w:rsidR="00A0375E" w:rsidRDefault="00F04BC8">
      <w:pPr>
        <w:pStyle w:val="Heading3"/>
        <w:keepNext w:val="0"/>
        <w:keepLines w:val="0"/>
        <w:spacing w:before="240" w:after="160" w:line="284" w:lineRule="auto"/>
        <w:rPr>
          <w:b/>
          <w:color w:val="2D2828"/>
          <w:sz w:val="38"/>
          <w:szCs w:val="38"/>
        </w:rPr>
      </w:pPr>
      <w:bookmarkStart w:id="58" w:name="_t2fxz0hnh5zi" w:colFirst="0" w:colLast="0"/>
      <w:bookmarkEnd w:id="58"/>
      <w:r>
        <w:rPr>
          <w:b/>
          <w:color w:val="2D2828"/>
          <w:sz w:val="38"/>
          <w:szCs w:val="38"/>
        </w:rPr>
        <w:t>creating records</w:t>
      </w:r>
    </w:p>
    <w:p w:rsidR="00A0375E" w:rsidRDefault="00F04BC8">
      <w:pPr>
        <w:shd w:val="clear" w:color="auto" w:fill="FFFFFF"/>
        <w:spacing w:line="331" w:lineRule="auto"/>
        <w:rPr>
          <w:sz w:val="21"/>
          <w:szCs w:val="21"/>
        </w:rPr>
      </w:pPr>
      <w:r>
        <w:rPr>
          <w:sz w:val="21"/>
          <w:szCs w:val="21"/>
        </w:rPr>
        <w:t xml:space="preserve">To create a record in the follow </w:t>
      </w:r>
      <w:proofErr w:type="gramStart"/>
      <w:r>
        <w:rPr>
          <w:sz w:val="21"/>
          <w:szCs w:val="21"/>
        </w:rPr>
        <w:t>objects</w:t>
      </w:r>
      <w:proofErr w:type="gramEnd"/>
      <w:r>
        <w:rPr>
          <w:sz w:val="21"/>
          <w:szCs w:val="21"/>
        </w:rPr>
        <w:t xml:space="preserve"> follow these steps </w:t>
      </w:r>
    </w:p>
    <w:p w:rsidR="00A0375E" w:rsidRDefault="00F04BC8">
      <w:pPr>
        <w:numPr>
          <w:ilvl w:val="0"/>
          <w:numId w:val="47"/>
        </w:numPr>
        <w:shd w:val="clear" w:color="auto" w:fill="FFFFFF"/>
      </w:pPr>
      <w:r>
        <w:rPr>
          <w:sz w:val="21"/>
          <w:szCs w:val="21"/>
        </w:rPr>
        <w:t>Click on the app launcher located at the left side of the screen.</w:t>
      </w:r>
    </w:p>
    <w:p w:rsidR="00A0375E" w:rsidRDefault="00F04BC8">
      <w:pPr>
        <w:numPr>
          <w:ilvl w:val="0"/>
          <w:numId w:val="47"/>
        </w:numPr>
        <w:shd w:val="clear" w:color="auto" w:fill="FFFFFF"/>
      </w:pPr>
      <w:r>
        <w:rPr>
          <w:sz w:val="21"/>
          <w:szCs w:val="21"/>
        </w:rPr>
        <w:t xml:space="preserve">Search for </w:t>
      </w:r>
      <w:proofErr w:type="gramStart"/>
      <w:r>
        <w:rPr>
          <w:sz w:val="21"/>
          <w:szCs w:val="21"/>
        </w:rPr>
        <w:t xml:space="preserve">“ </w:t>
      </w:r>
      <w:r>
        <w:rPr>
          <w:b/>
          <w:sz w:val="21"/>
          <w:szCs w:val="21"/>
        </w:rPr>
        <w:t>Garage</w:t>
      </w:r>
      <w:proofErr w:type="gramEnd"/>
      <w:r>
        <w:rPr>
          <w:b/>
          <w:sz w:val="21"/>
          <w:szCs w:val="21"/>
        </w:rPr>
        <w:t xml:space="preserve"> Management</w:t>
      </w:r>
      <w:r>
        <w:rPr>
          <w:sz w:val="21"/>
          <w:szCs w:val="21"/>
        </w:rPr>
        <w:t>” and click on it.</w:t>
      </w:r>
    </w:p>
    <w:p w:rsidR="00A0375E" w:rsidRDefault="00F04BC8">
      <w:pPr>
        <w:numPr>
          <w:ilvl w:val="0"/>
          <w:numId w:val="47"/>
        </w:numPr>
        <w:shd w:val="clear" w:color="auto" w:fill="FFFFFF"/>
      </w:pPr>
      <w:r>
        <w:rPr>
          <w:sz w:val="21"/>
          <w:szCs w:val="21"/>
        </w:rPr>
        <w:t xml:space="preserve">Click on the </w:t>
      </w:r>
      <w:proofErr w:type="gramStart"/>
      <w:r>
        <w:rPr>
          <w:sz w:val="21"/>
          <w:szCs w:val="21"/>
        </w:rPr>
        <w:t xml:space="preserve">“ </w:t>
      </w:r>
      <w:r>
        <w:rPr>
          <w:b/>
          <w:sz w:val="21"/>
          <w:szCs w:val="21"/>
        </w:rPr>
        <w:t>Consumer</w:t>
      </w:r>
      <w:proofErr w:type="gramEnd"/>
      <w:r>
        <w:rPr>
          <w:b/>
          <w:sz w:val="21"/>
          <w:szCs w:val="21"/>
        </w:rPr>
        <w:t xml:space="preserve"> details</w:t>
      </w:r>
      <w:r>
        <w:rPr>
          <w:sz w:val="21"/>
          <w:szCs w:val="21"/>
        </w:rPr>
        <w:t xml:space="preserve"> tab”.</w:t>
      </w:r>
    </w:p>
    <w:p w:rsidR="00A0375E" w:rsidRDefault="00F04BC8">
      <w:pPr>
        <w:numPr>
          <w:ilvl w:val="0"/>
          <w:numId w:val="47"/>
        </w:numPr>
        <w:shd w:val="clear" w:color="auto" w:fill="FFFFFF"/>
      </w:pPr>
      <w:r>
        <w:rPr>
          <w:sz w:val="21"/>
          <w:szCs w:val="21"/>
        </w:rPr>
        <w:t>Click on new and fill the details as shown below figs, and click save.</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959100"/>
            <wp:effectExtent l="9525" t="9525" r="9525" b="9525"/>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a:stretch>
                      <a:fillRect/>
                    </a:stretch>
                  </pic:blipFill>
                  <pic:spPr>
                    <a:xfrm>
                      <a:off x="0" y="0"/>
                      <a:ext cx="5731200" cy="2959100"/>
                    </a:xfrm>
                    <a:prstGeom prst="rect">
                      <a:avLst/>
                    </a:prstGeom>
                    <a:ln w="9525">
                      <a:solidFill>
                        <a:srgbClr val="000000"/>
                      </a:solidFill>
                      <a:prstDash val="solid"/>
                    </a:ln>
                  </pic:spPr>
                </pic:pic>
              </a:graphicData>
            </a:graphic>
          </wp:inline>
        </w:drawing>
      </w:r>
    </w:p>
    <w:p w:rsidR="00A0375E" w:rsidRDefault="00A0375E"/>
    <w:p w:rsidR="00A0375E" w:rsidRDefault="00F04BC8">
      <w:pPr>
        <w:shd w:val="clear" w:color="auto" w:fill="FFFFFF"/>
        <w:spacing w:line="331" w:lineRule="auto"/>
        <w:rPr>
          <w:sz w:val="21"/>
          <w:szCs w:val="21"/>
        </w:rPr>
      </w:pPr>
      <w:r>
        <w:rPr>
          <w:sz w:val="21"/>
          <w:szCs w:val="21"/>
        </w:rPr>
        <w:t>Now, Create the Appointment Record</w:t>
      </w:r>
    </w:p>
    <w:p w:rsidR="00A0375E" w:rsidRDefault="00F04BC8">
      <w:pPr>
        <w:numPr>
          <w:ilvl w:val="0"/>
          <w:numId w:val="34"/>
        </w:numPr>
        <w:shd w:val="clear" w:color="auto" w:fill="FFFFFF"/>
      </w:pPr>
      <w:r>
        <w:rPr>
          <w:sz w:val="21"/>
          <w:szCs w:val="21"/>
        </w:rPr>
        <w:t>Click on the “</w:t>
      </w:r>
      <w:r>
        <w:rPr>
          <w:b/>
          <w:sz w:val="21"/>
          <w:szCs w:val="21"/>
        </w:rPr>
        <w:t xml:space="preserve">Appointment </w:t>
      </w:r>
      <w:r>
        <w:rPr>
          <w:sz w:val="21"/>
          <w:szCs w:val="21"/>
        </w:rPr>
        <w:t>tab”.</w:t>
      </w:r>
    </w:p>
    <w:p w:rsidR="00A0375E" w:rsidRDefault="00F04BC8">
      <w:pPr>
        <w:numPr>
          <w:ilvl w:val="0"/>
          <w:numId w:val="34"/>
        </w:numPr>
        <w:shd w:val="clear" w:color="auto" w:fill="FFFFFF"/>
      </w:pPr>
      <w:r>
        <w:rPr>
          <w:sz w:val="21"/>
          <w:szCs w:val="21"/>
        </w:rPr>
        <w:t>Enter the customer details as created, while entering Appointment Date enter the date less than the created date.</w:t>
      </w:r>
    </w:p>
    <w:p w:rsidR="00A0375E" w:rsidRDefault="00F04BC8">
      <w:pPr>
        <w:numPr>
          <w:ilvl w:val="0"/>
          <w:numId w:val="34"/>
        </w:numPr>
        <w:shd w:val="clear" w:color="auto" w:fill="FFFFFF"/>
      </w:pPr>
      <w:r>
        <w:rPr>
          <w:sz w:val="21"/>
          <w:szCs w:val="21"/>
        </w:rPr>
        <w:t>Match the validation while entering the vehicle number plate.</w:t>
      </w:r>
    </w:p>
    <w:p w:rsidR="00A0375E" w:rsidRDefault="00F04BC8">
      <w:pPr>
        <w:numPr>
          <w:ilvl w:val="0"/>
          <w:numId w:val="34"/>
        </w:numPr>
        <w:shd w:val="clear" w:color="auto" w:fill="FFFFFF"/>
      </w:pPr>
      <w:r>
        <w:rPr>
          <w:sz w:val="21"/>
          <w:szCs w:val="21"/>
        </w:rPr>
        <w:t>Select the services you need.</w:t>
      </w:r>
    </w:p>
    <w:p w:rsidR="00A0375E" w:rsidRDefault="00F04BC8">
      <w:pPr>
        <w:numPr>
          <w:ilvl w:val="0"/>
          <w:numId w:val="34"/>
        </w:numPr>
        <w:shd w:val="clear" w:color="auto" w:fill="FFFFFF"/>
      </w:pPr>
      <w:r>
        <w:rPr>
          <w:sz w:val="21"/>
          <w:szCs w:val="21"/>
        </w:rPr>
        <w:t>Click on save to see the Service Amount.</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3429000"/>
            <wp:effectExtent l="9525" t="9525" r="9525" b="9525"/>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3"/>
                    <a:srcRect/>
                    <a:stretch>
                      <a:fillRect/>
                    </a:stretch>
                  </pic:blipFill>
                  <pic:spPr>
                    <a:xfrm>
                      <a:off x="0" y="0"/>
                      <a:ext cx="5731200" cy="3429000"/>
                    </a:xfrm>
                    <a:prstGeom prst="rect">
                      <a:avLst/>
                    </a:prstGeom>
                    <a:ln w="9525">
                      <a:solidFill>
                        <a:srgbClr val="000000"/>
                      </a:solidFill>
                      <a:prstDash val="solid"/>
                    </a:ln>
                  </pic:spPr>
                </pic:pic>
              </a:graphicData>
            </a:graphic>
          </wp:inline>
        </w:drawing>
      </w:r>
    </w:p>
    <w:p w:rsidR="00A0375E" w:rsidRDefault="00A0375E"/>
    <w:p w:rsidR="00A0375E" w:rsidRDefault="00A0375E"/>
    <w:p w:rsidR="00A0375E" w:rsidRDefault="00F04BC8">
      <w:pPr>
        <w:shd w:val="clear" w:color="auto" w:fill="FFFFFF"/>
        <w:spacing w:line="331" w:lineRule="auto"/>
        <w:rPr>
          <w:sz w:val="21"/>
          <w:szCs w:val="21"/>
        </w:rPr>
      </w:pPr>
      <w:r>
        <w:rPr>
          <w:sz w:val="21"/>
          <w:szCs w:val="21"/>
        </w:rPr>
        <w:t xml:space="preserve">Now, Create a service Record </w:t>
      </w:r>
    </w:p>
    <w:p w:rsidR="00A0375E" w:rsidRDefault="00F04BC8">
      <w:pPr>
        <w:numPr>
          <w:ilvl w:val="0"/>
          <w:numId w:val="94"/>
        </w:numPr>
        <w:shd w:val="clear" w:color="auto" w:fill="FFFFFF"/>
      </w:pPr>
      <w:r>
        <w:rPr>
          <w:sz w:val="21"/>
          <w:szCs w:val="21"/>
        </w:rPr>
        <w:t>Click on the “</w:t>
      </w:r>
      <w:r>
        <w:rPr>
          <w:b/>
          <w:sz w:val="21"/>
          <w:szCs w:val="21"/>
        </w:rPr>
        <w:t>Service record</w:t>
      </w:r>
      <w:r>
        <w:rPr>
          <w:sz w:val="21"/>
          <w:szCs w:val="21"/>
        </w:rPr>
        <w:t xml:space="preserve"> tab”.</w:t>
      </w:r>
    </w:p>
    <w:p w:rsidR="00A0375E" w:rsidRDefault="00F04BC8">
      <w:pPr>
        <w:numPr>
          <w:ilvl w:val="0"/>
          <w:numId w:val="94"/>
        </w:numPr>
        <w:shd w:val="clear" w:color="auto" w:fill="FFFFFF"/>
      </w:pPr>
      <w:r>
        <w:rPr>
          <w:sz w:val="21"/>
          <w:szCs w:val="21"/>
        </w:rPr>
        <w:lastRenderedPageBreak/>
        <w:t>Enter the Appointment, and started is selected as default.</w:t>
      </w:r>
    </w:p>
    <w:p w:rsidR="00A0375E" w:rsidRDefault="00F04BC8">
      <w:pPr>
        <w:numPr>
          <w:ilvl w:val="0"/>
          <w:numId w:val="94"/>
        </w:numPr>
        <w:shd w:val="clear" w:color="auto" w:fill="FFFFFF"/>
      </w:pPr>
      <w:r>
        <w:rPr>
          <w:sz w:val="21"/>
          <w:szCs w:val="21"/>
        </w:rPr>
        <w:t>Click on save.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3162300"/>
            <wp:effectExtent l="9525" t="9525" r="9525" b="9525"/>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4"/>
                    <a:srcRect/>
                    <a:stretch>
                      <a:fillRect/>
                    </a:stretch>
                  </pic:blipFill>
                  <pic:spPr>
                    <a:xfrm>
                      <a:off x="0" y="0"/>
                      <a:ext cx="5731200" cy="3162300"/>
                    </a:xfrm>
                    <a:prstGeom prst="rect">
                      <a:avLst/>
                    </a:prstGeom>
                    <a:ln w="9525">
                      <a:solidFill>
                        <a:srgbClr val="000000"/>
                      </a:solidFill>
                      <a:prstDash val="solid"/>
                    </a:ln>
                  </pic:spPr>
                </pic:pic>
              </a:graphicData>
            </a:graphic>
          </wp:inline>
        </w:drawing>
      </w:r>
    </w:p>
    <w:p w:rsidR="00A0375E" w:rsidRDefault="00F04BC8">
      <w:pPr>
        <w:numPr>
          <w:ilvl w:val="0"/>
          <w:numId w:val="56"/>
        </w:numPr>
        <w:shd w:val="clear" w:color="auto" w:fill="FFFFFF"/>
      </w:pPr>
      <w:r>
        <w:rPr>
          <w:sz w:val="21"/>
          <w:szCs w:val="21"/>
        </w:rPr>
        <w:t>Open the record and click on Quality check status as true.</w:t>
      </w:r>
    </w:p>
    <w:p w:rsidR="00A0375E" w:rsidRDefault="00F04BC8">
      <w:pPr>
        <w:numPr>
          <w:ilvl w:val="0"/>
          <w:numId w:val="56"/>
        </w:numPr>
        <w:shd w:val="clear" w:color="auto" w:fill="FFFFFF"/>
      </w:pPr>
      <w:r>
        <w:rPr>
          <w:sz w:val="21"/>
          <w:szCs w:val="21"/>
        </w:rPr>
        <w:t>Click on save.</w:t>
      </w:r>
    </w:p>
    <w:p w:rsidR="00A0375E" w:rsidRDefault="00F04BC8">
      <w:pPr>
        <w:shd w:val="clear" w:color="auto" w:fill="FFFFFF"/>
        <w:spacing w:line="331" w:lineRule="auto"/>
        <w:rPr>
          <w:sz w:val="21"/>
          <w:szCs w:val="21"/>
        </w:rPr>
      </w:pPr>
      <w:r>
        <w:rPr>
          <w:noProof/>
          <w:sz w:val="21"/>
          <w:szCs w:val="21"/>
        </w:rPr>
        <w:drawing>
          <wp:inline distT="114300" distB="114300" distL="114300" distR="114300">
            <wp:extent cx="5731200" cy="3213100"/>
            <wp:effectExtent l="9525" t="9525" r="9525" b="9525"/>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5"/>
                    <a:srcRect/>
                    <a:stretch>
                      <a:fillRect/>
                    </a:stretch>
                  </pic:blipFill>
                  <pic:spPr>
                    <a:xfrm>
                      <a:off x="0" y="0"/>
                      <a:ext cx="5731200" cy="3213100"/>
                    </a:xfrm>
                    <a:prstGeom prst="rect">
                      <a:avLst/>
                    </a:prstGeom>
                    <a:ln w="9525">
                      <a:solidFill>
                        <a:srgbClr val="000000"/>
                      </a:solidFill>
                      <a:prstDash val="solid"/>
                    </a:ln>
                  </pic:spPr>
                </pic:pic>
              </a:graphicData>
            </a:graphic>
          </wp:inline>
        </w:drawing>
      </w:r>
    </w:p>
    <w:p w:rsidR="00A0375E" w:rsidRDefault="00F04BC8">
      <w:pPr>
        <w:numPr>
          <w:ilvl w:val="0"/>
          <w:numId w:val="87"/>
        </w:numPr>
        <w:shd w:val="clear" w:color="auto" w:fill="FFFFFF"/>
      </w:pPr>
      <w:r>
        <w:rPr>
          <w:sz w:val="21"/>
          <w:szCs w:val="21"/>
        </w:rPr>
        <w:t>Now automatically Service status will be moved to completed.</w:t>
      </w:r>
    </w:p>
    <w:p w:rsidR="00A0375E" w:rsidRDefault="00F04BC8">
      <w:pPr>
        <w:shd w:val="clear" w:color="auto" w:fill="FFFFFF"/>
        <w:spacing w:line="331" w:lineRule="auto"/>
        <w:rPr>
          <w:sz w:val="21"/>
          <w:szCs w:val="21"/>
        </w:rPr>
      </w:pPr>
      <w:r>
        <w:rPr>
          <w:noProof/>
          <w:sz w:val="21"/>
          <w:szCs w:val="21"/>
        </w:rPr>
        <w:lastRenderedPageBreak/>
        <w:drawing>
          <wp:inline distT="114300" distB="114300" distL="114300" distR="114300">
            <wp:extent cx="5731200" cy="2654300"/>
            <wp:effectExtent l="9525" t="9525" r="9525" b="9525"/>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6"/>
                    <a:srcRect/>
                    <a:stretch>
                      <a:fillRect/>
                    </a:stretch>
                  </pic:blipFill>
                  <pic:spPr>
                    <a:xfrm>
                      <a:off x="0" y="0"/>
                      <a:ext cx="5731200" cy="2654300"/>
                    </a:xfrm>
                    <a:prstGeom prst="rect">
                      <a:avLst/>
                    </a:prstGeom>
                    <a:ln w="9525">
                      <a:solidFill>
                        <a:srgbClr val="000000"/>
                      </a:solidFill>
                      <a:prstDash val="solid"/>
                    </a:ln>
                  </pic:spPr>
                </pic:pic>
              </a:graphicData>
            </a:graphic>
          </wp:inline>
        </w:drawing>
      </w:r>
    </w:p>
    <w:p w:rsidR="00A0375E" w:rsidRDefault="00A0375E"/>
    <w:p w:rsidR="00A0375E" w:rsidRDefault="00F04BC8">
      <w:pPr>
        <w:rPr>
          <w:b/>
        </w:rPr>
      </w:pPr>
      <w:r>
        <w:rPr>
          <w:b/>
        </w:rPr>
        <w:t>Conclusion</w:t>
      </w:r>
    </w:p>
    <w:p w:rsidR="00A0375E" w:rsidRDefault="00A0375E"/>
    <w:p w:rsidR="00A0375E" w:rsidRDefault="00F04BC8">
      <w:r>
        <w:t>The Garage Management System effectively streamlines the overall operations of a garage by integrating various functions such as customer management, vehicle details, job assignments, billing, and service history tracking into a single platform. It minimizes manual errors, saves time, and enhances efficiency by automating routine tasks. With its user-friendly interface and structured database, the system ensures easy access to records, better service delivery, and improved customer satisfaction. Overall, the system provides a reliable, efficient, and scalable solution for managing modern garage operations.</w:t>
      </w:r>
    </w:p>
    <w:sectPr w:rsidR="00A0375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475B"/>
    <w:multiLevelType w:val="multilevel"/>
    <w:tmpl w:val="5D3C2028"/>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151F99"/>
    <w:multiLevelType w:val="multilevel"/>
    <w:tmpl w:val="E5AC97DC"/>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A47C28"/>
    <w:multiLevelType w:val="multilevel"/>
    <w:tmpl w:val="BA887E6E"/>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344664F"/>
    <w:multiLevelType w:val="multilevel"/>
    <w:tmpl w:val="5E846C86"/>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55E0B15"/>
    <w:multiLevelType w:val="multilevel"/>
    <w:tmpl w:val="9B36D24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58D2893"/>
    <w:multiLevelType w:val="multilevel"/>
    <w:tmpl w:val="A590F08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64B1730"/>
    <w:multiLevelType w:val="multilevel"/>
    <w:tmpl w:val="750237E2"/>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65D53C6"/>
    <w:multiLevelType w:val="multilevel"/>
    <w:tmpl w:val="49A6E2E0"/>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8096CAF"/>
    <w:multiLevelType w:val="multilevel"/>
    <w:tmpl w:val="8690CFD0"/>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A62263"/>
    <w:multiLevelType w:val="multilevel"/>
    <w:tmpl w:val="F4D2BDA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0D151307"/>
    <w:multiLevelType w:val="multilevel"/>
    <w:tmpl w:val="33CC85B6"/>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D3D1637"/>
    <w:multiLevelType w:val="multilevel"/>
    <w:tmpl w:val="E5B602D4"/>
    <w:lvl w:ilvl="0">
      <w:start w:val="2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0D8566B5"/>
    <w:multiLevelType w:val="multilevel"/>
    <w:tmpl w:val="0974E57C"/>
    <w:lvl w:ilvl="0">
      <w:start w:val="1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0DF92E04"/>
    <w:multiLevelType w:val="multilevel"/>
    <w:tmpl w:val="FFA06952"/>
    <w:lvl w:ilvl="0">
      <w:start w:val="2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0FBB2159"/>
    <w:multiLevelType w:val="multilevel"/>
    <w:tmpl w:val="FB349D2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10135C3A"/>
    <w:multiLevelType w:val="multilevel"/>
    <w:tmpl w:val="AED2571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0FB216F"/>
    <w:multiLevelType w:val="multilevel"/>
    <w:tmpl w:val="D0E6A89A"/>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1D96B52"/>
    <w:multiLevelType w:val="multilevel"/>
    <w:tmpl w:val="EE90A14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2EE6240"/>
    <w:multiLevelType w:val="multilevel"/>
    <w:tmpl w:val="F710C16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36412C3"/>
    <w:multiLevelType w:val="multilevel"/>
    <w:tmpl w:val="078CEEF6"/>
    <w:lvl w:ilvl="0">
      <w:start w:val="9"/>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37C2FD1"/>
    <w:multiLevelType w:val="multilevel"/>
    <w:tmpl w:val="1E7CCA48"/>
    <w:lvl w:ilvl="0">
      <w:start w:val="7"/>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6306D78"/>
    <w:multiLevelType w:val="multilevel"/>
    <w:tmpl w:val="BD74A762"/>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E7378F"/>
    <w:multiLevelType w:val="multilevel"/>
    <w:tmpl w:val="2E921FC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8774A0F"/>
    <w:multiLevelType w:val="multilevel"/>
    <w:tmpl w:val="EC18DE9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9E771A4"/>
    <w:multiLevelType w:val="multilevel"/>
    <w:tmpl w:val="C1F8DE7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9E943D8"/>
    <w:multiLevelType w:val="multilevel"/>
    <w:tmpl w:val="CF2C493A"/>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1A3D3ACE"/>
    <w:multiLevelType w:val="multilevel"/>
    <w:tmpl w:val="5114048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1BF41E3D"/>
    <w:multiLevelType w:val="multilevel"/>
    <w:tmpl w:val="8DDCDD0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1C826944"/>
    <w:multiLevelType w:val="multilevel"/>
    <w:tmpl w:val="434627A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1C923134"/>
    <w:multiLevelType w:val="multilevel"/>
    <w:tmpl w:val="B7306204"/>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C9F36F0"/>
    <w:multiLevelType w:val="multilevel"/>
    <w:tmpl w:val="9B1CF10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1DB907E8"/>
    <w:multiLevelType w:val="multilevel"/>
    <w:tmpl w:val="F03CB66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1FE2464D"/>
    <w:multiLevelType w:val="multilevel"/>
    <w:tmpl w:val="6358BAE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202C6A21"/>
    <w:multiLevelType w:val="multilevel"/>
    <w:tmpl w:val="7EEA57E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0552712"/>
    <w:multiLevelType w:val="multilevel"/>
    <w:tmpl w:val="37DC72C6"/>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0F34B71"/>
    <w:multiLevelType w:val="multilevel"/>
    <w:tmpl w:val="EF30AC7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20F64070"/>
    <w:multiLevelType w:val="multilevel"/>
    <w:tmpl w:val="7DBAD0C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228E6278"/>
    <w:multiLevelType w:val="multilevel"/>
    <w:tmpl w:val="BC20A83A"/>
    <w:lvl w:ilvl="0">
      <w:start w:val="17"/>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22944157"/>
    <w:multiLevelType w:val="multilevel"/>
    <w:tmpl w:val="ABC8B928"/>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23510B8E"/>
    <w:multiLevelType w:val="multilevel"/>
    <w:tmpl w:val="D0585F08"/>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258F0C5C"/>
    <w:multiLevelType w:val="multilevel"/>
    <w:tmpl w:val="B6E63C8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decimal"/>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262A4284"/>
    <w:multiLevelType w:val="multilevel"/>
    <w:tmpl w:val="26BEBE1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27C27E63"/>
    <w:multiLevelType w:val="multilevel"/>
    <w:tmpl w:val="DBF878C0"/>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281D29D3"/>
    <w:multiLevelType w:val="multilevel"/>
    <w:tmpl w:val="90DCAE44"/>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295E3BB9"/>
    <w:multiLevelType w:val="multilevel"/>
    <w:tmpl w:val="B0A6835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2A930D0D"/>
    <w:multiLevelType w:val="multilevel"/>
    <w:tmpl w:val="C1544DA0"/>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2B814243"/>
    <w:multiLevelType w:val="multilevel"/>
    <w:tmpl w:val="89F62BF2"/>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2C062FF6"/>
    <w:multiLevelType w:val="multilevel"/>
    <w:tmpl w:val="60203EC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15:restartNumberingAfterBreak="0">
    <w:nsid w:val="2D5A071E"/>
    <w:multiLevelType w:val="multilevel"/>
    <w:tmpl w:val="868E931C"/>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2E6A53D4"/>
    <w:multiLevelType w:val="multilevel"/>
    <w:tmpl w:val="4EA0D9D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2F17423E"/>
    <w:multiLevelType w:val="multilevel"/>
    <w:tmpl w:val="26DC325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0154ED3"/>
    <w:multiLevelType w:val="multilevel"/>
    <w:tmpl w:val="70888D16"/>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322D2170"/>
    <w:multiLevelType w:val="multilevel"/>
    <w:tmpl w:val="FA20382E"/>
    <w:lvl w:ilvl="0">
      <w:start w:val="7"/>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15:restartNumberingAfterBreak="0">
    <w:nsid w:val="333406C7"/>
    <w:multiLevelType w:val="multilevel"/>
    <w:tmpl w:val="5BFC288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352C0513"/>
    <w:multiLevelType w:val="multilevel"/>
    <w:tmpl w:val="9E44189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35D9135A"/>
    <w:multiLevelType w:val="multilevel"/>
    <w:tmpl w:val="5420E9C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36912419"/>
    <w:multiLevelType w:val="multilevel"/>
    <w:tmpl w:val="FC503388"/>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AC54731"/>
    <w:multiLevelType w:val="multilevel"/>
    <w:tmpl w:val="AA2609D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CB40A8E"/>
    <w:multiLevelType w:val="multilevel"/>
    <w:tmpl w:val="3A869084"/>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3F6137BE"/>
    <w:multiLevelType w:val="multilevel"/>
    <w:tmpl w:val="6726941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2C07E40"/>
    <w:multiLevelType w:val="multilevel"/>
    <w:tmpl w:val="4E4C30BC"/>
    <w:lvl w:ilvl="0">
      <w:start w:val="1"/>
      <w:numFmt w:val="bullet"/>
      <w:lvlText w:val="●"/>
      <w:lvlJc w:val="left"/>
      <w:pPr>
        <w:ind w:left="720" w:hanging="360"/>
      </w:pPr>
      <w:rPr>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2D76F22"/>
    <w:multiLevelType w:val="multilevel"/>
    <w:tmpl w:val="5AB8C9C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44E83E83"/>
    <w:multiLevelType w:val="multilevel"/>
    <w:tmpl w:val="C18E029E"/>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48D253F9"/>
    <w:multiLevelType w:val="multilevel"/>
    <w:tmpl w:val="6B24ACB8"/>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4A641E21"/>
    <w:multiLevelType w:val="multilevel"/>
    <w:tmpl w:val="42FE657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4B8605CF"/>
    <w:multiLevelType w:val="multilevel"/>
    <w:tmpl w:val="F376A2F2"/>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4C301472"/>
    <w:multiLevelType w:val="multilevel"/>
    <w:tmpl w:val="15BADB7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4D462D08"/>
    <w:multiLevelType w:val="multilevel"/>
    <w:tmpl w:val="6E1E068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D8238D4"/>
    <w:multiLevelType w:val="multilevel"/>
    <w:tmpl w:val="A1D634A8"/>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4D95205F"/>
    <w:multiLevelType w:val="multilevel"/>
    <w:tmpl w:val="1CFEA358"/>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DEC1049"/>
    <w:multiLevelType w:val="multilevel"/>
    <w:tmpl w:val="E662DB8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4E205B1E"/>
    <w:multiLevelType w:val="multilevel"/>
    <w:tmpl w:val="BA96A856"/>
    <w:lvl w:ilvl="0">
      <w:start w:val="3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15:restartNumberingAfterBreak="0">
    <w:nsid w:val="4E530E6B"/>
    <w:multiLevelType w:val="multilevel"/>
    <w:tmpl w:val="C598DB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E821A64"/>
    <w:multiLevelType w:val="multilevel"/>
    <w:tmpl w:val="384E50F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15:restartNumberingAfterBreak="0">
    <w:nsid w:val="526E1BC2"/>
    <w:multiLevelType w:val="multilevel"/>
    <w:tmpl w:val="2F4E41D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529312B4"/>
    <w:multiLevelType w:val="multilevel"/>
    <w:tmpl w:val="5EA8A858"/>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336133C"/>
    <w:multiLevelType w:val="multilevel"/>
    <w:tmpl w:val="5370716E"/>
    <w:lvl w:ilvl="0">
      <w:start w:val="9"/>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3744458"/>
    <w:multiLevelType w:val="multilevel"/>
    <w:tmpl w:val="65CA64F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54FC1766"/>
    <w:multiLevelType w:val="multilevel"/>
    <w:tmpl w:val="A5DC5420"/>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559C09BC"/>
    <w:multiLevelType w:val="multilevel"/>
    <w:tmpl w:val="334C637A"/>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566519A8"/>
    <w:multiLevelType w:val="multilevel"/>
    <w:tmpl w:val="FF4EE088"/>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15:restartNumberingAfterBreak="0">
    <w:nsid w:val="56D21040"/>
    <w:multiLevelType w:val="multilevel"/>
    <w:tmpl w:val="2D28B782"/>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15:restartNumberingAfterBreak="0">
    <w:nsid w:val="56D328AC"/>
    <w:multiLevelType w:val="multilevel"/>
    <w:tmpl w:val="33C8E48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57D37CAA"/>
    <w:multiLevelType w:val="multilevel"/>
    <w:tmpl w:val="C8CCF796"/>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15:restartNumberingAfterBreak="0">
    <w:nsid w:val="57EB12EF"/>
    <w:multiLevelType w:val="multilevel"/>
    <w:tmpl w:val="0A1E960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15:restartNumberingAfterBreak="0">
    <w:nsid w:val="5A1225B0"/>
    <w:multiLevelType w:val="multilevel"/>
    <w:tmpl w:val="FB708886"/>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5B7159E0"/>
    <w:multiLevelType w:val="multilevel"/>
    <w:tmpl w:val="82A4496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15:restartNumberingAfterBreak="0">
    <w:nsid w:val="5D820914"/>
    <w:multiLevelType w:val="multilevel"/>
    <w:tmpl w:val="D408D6EA"/>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5F3538A5"/>
    <w:multiLevelType w:val="multilevel"/>
    <w:tmpl w:val="BD10825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5F657253"/>
    <w:multiLevelType w:val="multilevel"/>
    <w:tmpl w:val="69A696D6"/>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60D3518D"/>
    <w:multiLevelType w:val="multilevel"/>
    <w:tmpl w:val="93CA22F0"/>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15:restartNumberingAfterBreak="0">
    <w:nsid w:val="6209503B"/>
    <w:multiLevelType w:val="multilevel"/>
    <w:tmpl w:val="425C3DA2"/>
    <w:lvl w:ilvl="0">
      <w:start w:val="14"/>
      <w:numFmt w:val="decimal"/>
      <w:lvlText w:val="%1."/>
      <w:lvlJc w:val="left"/>
      <w:pPr>
        <w:ind w:left="720" w:hanging="360"/>
      </w:pPr>
      <w:rPr>
        <w:rFonts w:ascii="Arial" w:eastAsia="Arial" w:hAnsi="Arial" w:cs="Arial"/>
        <w:b w:val="0"/>
        <w:i w:val="0"/>
        <w:smallCaps w:val="0"/>
        <w:sz w:val="21"/>
        <w:szCs w:val="21"/>
        <w:u w:val="none"/>
      </w:rPr>
    </w:lvl>
    <w:lvl w:ilvl="1">
      <w:start w:val="14"/>
      <w:numFmt w:val="decimal"/>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15:restartNumberingAfterBreak="0">
    <w:nsid w:val="6303320F"/>
    <w:multiLevelType w:val="multilevel"/>
    <w:tmpl w:val="3A8A3B8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15:restartNumberingAfterBreak="0">
    <w:nsid w:val="63DD64DF"/>
    <w:multiLevelType w:val="multilevel"/>
    <w:tmpl w:val="314E0A92"/>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15:restartNumberingAfterBreak="0">
    <w:nsid w:val="641C5DE3"/>
    <w:multiLevelType w:val="multilevel"/>
    <w:tmpl w:val="53DECECE"/>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641E2880"/>
    <w:multiLevelType w:val="multilevel"/>
    <w:tmpl w:val="FF9220D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643F1A76"/>
    <w:multiLevelType w:val="multilevel"/>
    <w:tmpl w:val="93746FFA"/>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15:restartNumberingAfterBreak="0">
    <w:nsid w:val="649B55C0"/>
    <w:multiLevelType w:val="multilevel"/>
    <w:tmpl w:val="C5C232DC"/>
    <w:lvl w:ilvl="0">
      <w:start w:val="1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15:restartNumberingAfterBreak="0">
    <w:nsid w:val="65F07871"/>
    <w:multiLevelType w:val="multilevel"/>
    <w:tmpl w:val="AD7E559C"/>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15:restartNumberingAfterBreak="0">
    <w:nsid w:val="66273B86"/>
    <w:multiLevelType w:val="multilevel"/>
    <w:tmpl w:val="8B3E4534"/>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15:restartNumberingAfterBreak="0">
    <w:nsid w:val="665645EA"/>
    <w:multiLevelType w:val="multilevel"/>
    <w:tmpl w:val="CCCA1B86"/>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15:restartNumberingAfterBreak="0">
    <w:nsid w:val="67050A27"/>
    <w:multiLevelType w:val="multilevel"/>
    <w:tmpl w:val="64208124"/>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15:restartNumberingAfterBreak="0">
    <w:nsid w:val="67212669"/>
    <w:multiLevelType w:val="multilevel"/>
    <w:tmpl w:val="97529B7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15:restartNumberingAfterBreak="0">
    <w:nsid w:val="68B11BF7"/>
    <w:multiLevelType w:val="multilevel"/>
    <w:tmpl w:val="08B2FACC"/>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15:restartNumberingAfterBreak="0">
    <w:nsid w:val="68D27B03"/>
    <w:multiLevelType w:val="multilevel"/>
    <w:tmpl w:val="D6D68ED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68F846B5"/>
    <w:multiLevelType w:val="multilevel"/>
    <w:tmpl w:val="9DFA02DC"/>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15:restartNumberingAfterBreak="0">
    <w:nsid w:val="691E0014"/>
    <w:multiLevelType w:val="multilevel"/>
    <w:tmpl w:val="7690E0C8"/>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69937D17"/>
    <w:multiLevelType w:val="multilevel"/>
    <w:tmpl w:val="51383E1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15:restartNumberingAfterBreak="0">
    <w:nsid w:val="6A5A4474"/>
    <w:multiLevelType w:val="multilevel"/>
    <w:tmpl w:val="8EFA8A1A"/>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15:restartNumberingAfterBreak="0">
    <w:nsid w:val="6AAE52A7"/>
    <w:multiLevelType w:val="multilevel"/>
    <w:tmpl w:val="4A36857E"/>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15:restartNumberingAfterBreak="0">
    <w:nsid w:val="6B252CE0"/>
    <w:multiLevelType w:val="multilevel"/>
    <w:tmpl w:val="95847230"/>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C7B67D3"/>
    <w:multiLevelType w:val="multilevel"/>
    <w:tmpl w:val="B0EA7272"/>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15:restartNumberingAfterBreak="0">
    <w:nsid w:val="6CCF1723"/>
    <w:multiLevelType w:val="multilevel"/>
    <w:tmpl w:val="814A992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15:restartNumberingAfterBreak="0">
    <w:nsid w:val="6D757AA7"/>
    <w:multiLevelType w:val="multilevel"/>
    <w:tmpl w:val="6D34F68A"/>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15:restartNumberingAfterBreak="0">
    <w:nsid w:val="6DAB0D8B"/>
    <w:multiLevelType w:val="multilevel"/>
    <w:tmpl w:val="8B026AB4"/>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15:restartNumberingAfterBreak="0">
    <w:nsid w:val="6DE7744B"/>
    <w:multiLevelType w:val="multilevel"/>
    <w:tmpl w:val="774C2696"/>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15:restartNumberingAfterBreak="0">
    <w:nsid w:val="6E3073D4"/>
    <w:multiLevelType w:val="multilevel"/>
    <w:tmpl w:val="B66E240C"/>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15:restartNumberingAfterBreak="0">
    <w:nsid w:val="6E45255E"/>
    <w:multiLevelType w:val="multilevel"/>
    <w:tmpl w:val="5E94ED00"/>
    <w:lvl w:ilvl="0">
      <w:start w:val="10"/>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15:restartNumberingAfterBreak="0">
    <w:nsid w:val="6F696961"/>
    <w:multiLevelType w:val="multilevel"/>
    <w:tmpl w:val="D38ADBF4"/>
    <w:lvl w:ilvl="0">
      <w:start w:val="1"/>
      <w:numFmt w:val="bullet"/>
      <w:lvlText w:val="●"/>
      <w:lvlJc w:val="left"/>
      <w:pPr>
        <w:ind w:left="720" w:hanging="360"/>
      </w:pPr>
      <w:rPr>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F74161C"/>
    <w:multiLevelType w:val="multilevel"/>
    <w:tmpl w:val="A79809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71481822"/>
    <w:multiLevelType w:val="multilevel"/>
    <w:tmpl w:val="EC26091A"/>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rFonts w:ascii="Arial" w:eastAsia="Arial" w:hAnsi="Arial" w:cs="Arial"/>
        <w:b w:val="0"/>
        <w:i w:val="0"/>
        <w:smallCaps w:val="0"/>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724D3CF0"/>
    <w:multiLevelType w:val="multilevel"/>
    <w:tmpl w:val="2926DBCE"/>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15:restartNumberingAfterBreak="0">
    <w:nsid w:val="72CA105D"/>
    <w:multiLevelType w:val="multilevel"/>
    <w:tmpl w:val="F25EA7C0"/>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15:restartNumberingAfterBreak="0">
    <w:nsid w:val="739B5698"/>
    <w:multiLevelType w:val="multilevel"/>
    <w:tmpl w:val="910292CA"/>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15:restartNumberingAfterBreak="0">
    <w:nsid w:val="74390BF9"/>
    <w:multiLevelType w:val="multilevel"/>
    <w:tmpl w:val="F0463C02"/>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15:restartNumberingAfterBreak="0">
    <w:nsid w:val="745836C9"/>
    <w:multiLevelType w:val="multilevel"/>
    <w:tmpl w:val="03AE805A"/>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780655CE"/>
    <w:multiLevelType w:val="multilevel"/>
    <w:tmpl w:val="021A0664"/>
    <w:lvl w:ilvl="0">
      <w:start w:val="1"/>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15:restartNumberingAfterBreak="0">
    <w:nsid w:val="79521EE3"/>
    <w:multiLevelType w:val="multilevel"/>
    <w:tmpl w:val="28C8DD2A"/>
    <w:lvl w:ilvl="0">
      <w:start w:val="5"/>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15:restartNumberingAfterBreak="0">
    <w:nsid w:val="79F87A36"/>
    <w:multiLevelType w:val="multilevel"/>
    <w:tmpl w:val="688E8C6A"/>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7A2E1048"/>
    <w:multiLevelType w:val="multilevel"/>
    <w:tmpl w:val="9496A358"/>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7B21779A"/>
    <w:multiLevelType w:val="multilevel"/>
    <w:tmpl w:val="3EA6CB58"/>
    <w:lvl w:ilvl="0">
      <w:start w:val="6"/>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15:restartNumberingAfterBreak="0">
    <w:nsid w:val="7C1036CF"/>
    <w:multiLevelType w:val="multilevel"/>
    <w:tmpl w:val="CC60FE1A"/>
    <w:lvl w:ilvl="0">
      <w:start w:val="1"/>
      <w:numFmt w:val="bullet"/>
      <w:lvlText w:val="●"/>
      <w:lvlJc w:val="left"/>
      <w:pPr>
        <w:ind w:left="720" w:hanging="360"/>
      </w:pPr>
      <w:rPr>
        <w:rFonts w:ascii="Arial" w:eastAsia="Arial" w:hAnsi="Arial" w:cs="Arial"/>
        <w:b w:val="0"/>
        <w:i w:val="0"/>
        <w:smallCaps w:val="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ED51238"/>
    <w:multiLevelType w:val="multilevel"/>
    <w:tmpl w:val="25826A02"/>
    <w:lvl w:ilvl="0">
      <w:start w:val="2"/>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15:restartNumberingAfterBreak="0">
    <w:nsid w:val="7F4662D2"/>
    <w:multiLevelType w:val="multilevel"/>
    <w:tmpl w:val="DF0C497A"/>
    <w:lvl w:ilvl="0">
      <w:start w:val="8"/>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15:restartNumberingAfterBreak="0">
    <w:nsid w:val="7F56503A"/>
    <w:multiLevelType w:val="multilevel"/>
    <w:tmpl w:val="082CEE30"/>
    <w:lvl w:ilvl="0">
      <w:start w:val="9"/>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15:restartNumberingAfterBreak="0">
    <w:nsid w:val="7F79066A"/>
    <w:multiLevelType w:val="multilevel"/>
    <w:tmpl w:val="6B3C46A6"/>
    <w:lvl w:ilvl="0">
      <w:start w:val="3"/>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15:restartNumberingAfterBreak="0">
    <w:nsid w:val="7FD845A7"/>
    <w:multiLevelType w:val="multilevel"/>
    <w:tmpl w:val="AE9E6528"/>
    <w:lvl w:ilvl="0">
      <w:start w:val="4"/>
      <w:numFmt w:val="decimal"/>
      <w:lvlText w:val="%1."/>
      <w:lvlJc w:val="left"/>
      <w:pPr>
        <w:ind w:left="720" w:hanging="360"/>
      </w:pPr>
      <w:rPr>
        <w:rFonts w:ascii="Arial" w:eastAsia="Arial" w:hAnsi="Arial" w:cs="Arial"/>
        <w:b w:val="0"/>
        <w:i w:val="0"/>
        <w:smallCaps w:val="0"/>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30"/>
  </w:num>
  <w:num w:numId="2">
    <w:abstractNumId w:val="80"/>
  </w:num>
  <w:num w:numId="3">
    <w:abstractNumId w:val="36"/>
  </w:num>
  <w:num w:numId="4">
    <w:abstractNumId w:val="27"/>
  </w:num>
  <w:num w:numId="5">
    <w:abstractNumId w:val="31"/>
  </w:num>
  <w:num w:numId="6">
    <w:abstractNumId w:val="91"/>
  </w:num>
  <w:num w:numId="7">
    <w:abstractNumId w:val="116"/>
  </w:num>
  <w:num w:numId="8">
    <w:abstractNumId w:val="40"/>
  </w:num>
  <w:num w:numId="9">
    <w:abstractNumId w:val="114"/>
  </w:num>
  <w:num w:numId="10">
    <w:abstractNumId w:val="123"/>
  </w:num>
  <w:num w:numId="11">
    <w:abstractNumId w:val="117"/>
  </w:num>
  <w:num w:numId="12">
    <w:abstractNumId w:val="93"/>
  </w:num>
  <w:num w:numId="13">
    <w:abstractNumId w:val="133"/>
  </w:num>
  <w:num w:numId="14">
    <w:abstractNumId w:val="33"/>
  </w:num>
  <w:num w:numId="15">
    <w:abstractNumId w:val="21"/>
  </w:num>
  <w:num w:numId="16">
    <w:abstractNumId w:val="124"/>
  </w:num>
  <w:num w:numId="17">
    <w:abstractNumId w:val="59"/>
  </w:num>
  <w:num w:numId="18">
    <w:abstractNumId w:val="94"/>
  </w:num>
  <w:num w:numId="19">
    <w:abstractNumId w:val="32"/>
  </w:num>
  <w:num w:numId="20">
    <w:abstractNumId w:val="56"/>
  </w:num>
  <w:num w:numId="21">
    <w:abstractNumId w:val="45"/>
  </w:num>
  <w:num w:numId="22">
    <w:abstractNumId w:val="51"/>
  </w:num>
  <w:num w:numId="23">
    <w:abstractNumId w:val="6"/>
  </w:num>
  <w:num w:numId="24">
    <w:abstractNumId w:val="29"/>
  </w:num>
  <w:num w:numId="25">
    <w:abstractNumId w:val="87"/>
  </w:num>
  <w:num w:numId="26">
    <w:abstractNumId w:val="43"/>
  </w:num>
  <w:num w:numId="27">
    <w:abstractNumId w:val="9"/>
  </w:num>
  <w:num w:numId="28">
    <w:abstractNumId w:val="5"/>
  </w:num>
  <w:num w:numId="29">
    <w:abstractNumId w:val="34"/>
  </w:num>
  <w:num w:numId="30">
    <w:abstractNumId w:val="60"/>
  </w:num>
  <w:num w:numId="31">
    <w:abstractNumId w:val="2"/>
  </w:num>
  <w:num w:numId="32">
    <w:abstractNumId w:val="76"/>
  </w:num>
  <w:num w:numId="33">
    <w:abstractNumId w:val="136"/>
  </w:num>
  <w:num w:numId="34">
    <w:abstractNumId w:val="15"/>
  </w:num>
  <w:num w:numId="35">
    <w:abstractNumId w:val="64"/>
  </w:num>
  <w:num w:numId="36">
    <w:abstractNumId w:val="86"/>
  </w:num>
  <w:num w:numId="37">
    <w:abstractNumId w:val="28"/>
  </w:num>
  <w:num w:numId="38">
    <w:abstractNumId w:val="84"/>
  </w:num>
  <w:num w:numId="39">
    <w:abstractNumId w:val="24"/>
  </w:num>
  <w:num w:numId="40">
    <w:abstractNumId w:val="110"/>
  </w:num>
  <w:num w:numId="41">
    <w:abstractNumId w:val="13"/>
  </w:num>
  <w:num w:numId="42">
    <w:abstractNumId w:val="92"/>
  </w:num>
  <w:num w:numId="43">
    <w:abstractNumId w:val="12"/>
  </w:num>
  <w:num w:numId="44">
    <w:abstractNumId w:val="35"/>
  </w:num>
  <w:num w:numId="45">
    <w:abstractNumId w:val="121"/>
  </w:num>
  <w:num w:numId="46">
    <w:abstractNumId w:val="134"/>
  </w:num>
  <w:num w:numId="47">
    <w:abstractNumId w:val="18"/>
  </w:num>
  <w:num w:numId="48">
    <w:abstractNumId w:val="70"/>
  </w:num>
  <w:num w:numId="49">
    <w:abstractNumId w:val="129"/>
  </w:num>
  <w:num w:numId="50">
    <w:abstractNumId w:val="101"/>
  </w:num>
  <w:num w:numId="51">
    <w:abstractNumId w:val="120"/>
  </w:num>
  <w:num w:numId="52">
    <w:abstractNumId w:val="77"/>
  </w:num>
  <w:num w:numId="53">
    <w:abstractNumId w:val="54"/>
  </w:num>
  <w:num w:numId="54">
    <w:abstractNumId w:val="106"/>
  </w:num>
  <w:num w:numId="55">
    <w:abstractNumId w:val="109"/>
  </w:num>
  <w:num w:numId="56">
    <w:abstractNumId w:val="111"/>
  </w:num>
  <w:num w:numId="57">
    <w:abstractNumId w:val="11"/>
  </w:num>
  <w:num w:numId="58">
    <w:abstractNumId w:val="125"/>
  </w:num>
  <w:num w:numId="59">
    <w:abstractNumId w:val="66"/>
  </w:num>
  <w:num w:numId="60">
    <w:abstractNumId w:val="50"/>
  </w:num>
  <w:num w:numId="61">
    <w:abstractNumId w:val="65"/>
  </w:num>
  <w:num w:numId="62">
    <w:abstractNumId w:val="68"/>
  </w:num>
  <w:num w:numId="63">
    <w:abstractNumId w:val="61"/>
  </w:num>
  <w:num w:numId="64">
    <w:abstractNumId w:val="127"/>
  </w:num>
  <w:num w:numId="65">
    <w:abstractNumId w:val="8"/>
  </w:num>
  <w:num w:numId="66">
    <w:abstractNumId w:val="7"/>
  </w:num>
  <w:num w:numId="67">
    <w:abstractNumId w:val="20"/>
  </w:num>
  <w:num w:numId="68">
    <w:abstractNumId w:val="81"/>
  </w:num>
  <w:num w:numId="69">
    <w:abstractNumId w:val="79"/>
  </w:num>
  <w:num w:numId="70">
    <w:abstractNumId w:val="107"/>
  </w:num>
  <w:num w:numId="71">
    <w:abstractNumId w:val="97"/>
  </w:num>
  <w:num w:numId="72">
    <w:abstractNumId w:val="63"/>
  </w:num>
  <w:num w:numId="73">
    <w:abstractNumId w:val="78"/>
  </w:num>
  <w:num w:numId="74">
    <w:abstractNumId w:val="95"/>
  </w:num>
  <w:num w:numId="75">
    <w:abstractNumId w:val="88"/>
  </w:num>
  <w:num w:numId="76">
    <w:abstractNumId w:val="41"/>
  </w:num>
  <w:num w:numId="77">
    <w:abstractNumId w:val="108"/>
  </w:num>
  <w:num w:numId="78">
    <w:abstractNumId w:val="58"/>
  </w:num>
  <w:num w:numId="79">
    <w:abstractNumId w:val="72"/>
  </w:num>
  <w:num w:numId="80">
    <w:abstractNumId w:val="26"/>
  </w:num>
  <w:num w:numId="81">
    <w:abstractNumId w:val="10"/>
  </w:num>
  <w:num w:numId="82">
    <w:abstractNumId w:val="3"/>
  </w:num>
  <w:num w:numId="83">
    <w:abstractNumId w:val="90"/>
  </w:num>
  <w:num w:numId="84">
    <w:abstractNumId w:val="67"/>
  </w:num>
  <w:num w:numId="85">
    <w:abstractNumId w:val="96"/>
  </w:num>
  <w:num w:numId="86">
    <w:abstractNumId w:val="48"/>
  </w:num>
  <w:num w:numId="87">
    <w:abstractNumId w:val="0"/>
  </w:num>
  <w:num w:numId="88">
    <w:abstractNumId w:val="126"/>
  </w:num>
  <w:num w:numId="89">
    <w:abstractNumId w:val="73"/>
  </w:num>
  <w:num w:numId="90">
    <w:abstractNumId w:val="89"/>
  </w:num>
  <w:num w:numId="91">
    <w:abstractNumId w:val="23"/>
  </w:num>
  <w:num w:numId="92">
    <w:abstractNumId w:val="57"/>
  </w:num>
  <w:num w:numId="93">
    <w:abstractNumId w:val="42"/>
  </w:num>
  <w:num w:numId="94">
    <w:abstractNumId w:val="115"/>
  </w:num>
  <w:num w:numId="95">
    <w:abstractNumId w:val="103"/>
  </w:num>
  <w:num w:numId="96">
    <w:abstractNumId w:val="19"/>
  </w:num>
  <w:num w:numId="97">
    <w:abstractNumId w:val="128"/>
  </w:num>
  <w:num w:numId="98">
    <w:abstractNumId w:val="16"/>
  </w:num>
  <w:num w:numId="99">
    <w:abstractNumId w:val="71"/>
  </w:num>
  <w:num w:numId="100">
    <w:abstractNumId w:val="62"/>
  </w:num>
  <w:num w:numId="101">
    <w:abstractNumId w:val="74"/>
  </w:num>
  <w:num w:numId="102">
    <w:abstractNumId w:val="119"/>
  </w:num>
  <w:num w:numId="103">
    <w:abstractNumId w:val="22"/>
  </w:num>
  <w:num w:numId="104">
    <w:abstractNumId w:val="53"/>
  </w:num>
  <w:num w:numId="105">
    <w:abstractNumId w:val="118"/>
  </w:num>
  <w:num w:numId="106">
    <w:abstractNumId w:val="82"/>
  </w:num>
  <w:num w:numId="107">
    <w:abstractNumId w:val="55"/>
  </w:num>
  <w:num w:numId="108">
    <w:abstractNumId w:val="85"/>
  </w:num>
  <w:num w:numId="109">
    <w:abstractNumId w:val="131"/>
  </w:num>
  <w:num w:numId="110">
    <w:abstractNumId w:val="99"/>
  </w:num>
  <w:num w:numId="111">
    <w:abstractNumId w:val="47"/>
  </w:num>
  <w:num w:numId="112">
    <w:abstractNumId w:val="102"/>
  </w:num>
  <w:num w:numId="113">
    <w:abstractNumId w:val="112"/>
  </w:num>
  <w:num w:numId="114">
    <w:abstractNumId w:val="38"/>
  </w:num>
  <w:num w:numId="115">
    <w:abstractNumId w:val="100"/>
  </w:num>
  <w:num w:numId="116">
    <w:abstractNumId w:val="30"/>
  </w:num>
  <w:num w:numId="117">
    <w:abstractNumId w:val="25"/>
  </w:num>
  <w:num w:numId="118">
    <w:abstractNumId w:val="69"/>
  </w:num>
  <w:num w:numId="119">
    <w:abstractNumId w:val="1"/>
  </w:num>
  <w:num w:numId="120">
    <w:abstractNumId w:val="39"/>
  </w:num>
  <w:num w:numId="121">
    <w:abstractNumId w:val="37"/>
  </w:num>
  <w:num w:numId="122">
    <w:abstractNumId w:val="49"/>
  </w:num>
  <w:num w:numId="123">
    <w:abstractNumId w:val="113"/>
  </w:num>
  <w:num w:numId="124">
    <w:abstractNumId w:val="75"/>
  </w:num>
  <w:num w:numId="125">
    <w:abstractNumId w:val="122"/>
  </w:num>
  <w:num w:numId="126">
    <w:abstractNumId w:val="4"/>
  </w:num>
  <w:num w:numId="127">
    <w:abstractNumId w:val="83"/>
  </w:num>
  <w:num w:numId="128">
    <w:abstractNumId w:val="135"/>
  </w:num>
  <w:num w:numId="129">
    <w:abstractNumId w:val="105"/>
  </w:num>
  <w:num w:numId="130">
    <w:abstractNumId w:val="17"/>
  </w:num>
  <w:num w:numId="131">
    <w:abstractNumId w:val="14"/>
  </w:num>
  <w:num w:numId="132">
    <w:abstractNumId w:val="104"/>
  </w:num>
  <w:num w:numId="133">
    <w:abstractNumId w:val="132"/>
  </w:num>
  <w:num w:numId="134">
    <w:abstractNumId w:val="44"/>
  </w:num>
  <w:num w:numId="135">
    <w:abstractNumId w:val="46"/>
  </w:num>
  <w:num w:numId="136">
    <w:abstractNumId w:val="52"/>
  </w:num>
  <w:num w:numId="137">
    <w:abstractNumId w:val="98"/>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75E"/>
    <w:rsid w:val="00581A25"/>
    <w:rsid w:val="00834426"/>
    <w:rsid w:val="00A0375E"/>
    <w:rsid w:val="00AB6872"/>
    <w:rsid w:val="00F04B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23E43"/>
  <w15:docId w15:val="{494EEA2E-F062-47B5-8007-DA8A31BBF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F04B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hyperlink" Target="mailto:agm37625@gmail.com"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hyperlink" Target="mailto:thamaraiice27@gmail.com"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mailto:mm3483913@gmail.com"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60</Pages>
  <Words>5776</Words>
  <Characters>32928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2025-09-13T05:42:00Z</dcterms:created>
  <dcterms:modified xsi:type="dcterms:W3CDTF">2025-09-13T05:42:00Z</dcterms:modified>
</cp:coreProperties>
</file>